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w:t>
      </w:r>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and </w:t>
      </w:r>
      <w:r w:rsidR="00D47519" w:rsidRPr="0040630A">
        <w:rPr>
          <w:rFonts w:ascii="Times New Roman" w:hAnsi="Times New Roman" w:cs="Times New Roman"/>
        </w:rPr>
        <w:t xml:space="preserve">also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22224762"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w:t>
      </w:r>
      <w:del w:id="2" w:author="JOHN FIEBERG" w:date="2018-12-20T18:17:00Z">
        <w:r w:rsidR="00D47519" w:rsidRPr="0040630A" w:rsidDel="00972CEC">
          <w:rPr>
            <w:rFonts w:ascii="Times New Roman" w:hAnsi="Times New Roman" w:cs="Times New Roman"/>
          </w:rPr>
          <w:delText xml:space="preserve">and </w:delText>
        </w:r>
      </w:del>
      <w:ins w:id="3" w:author="JOHN FIEBERG" w:date="2018-12-20T18:17:00Z">
        <w:r w:rsidR="00972CEC">
          <w:rPr>
            <w:rFonts w:ascii="Times New Roman" w:hAnsi="Times New Roman" w:cs="Times New Roman"/>
          </w:rPr>
          <w:t>relative to</w:t>
        </w:r>
      </w:ins>
      <w:del w:id="4" w:author="JOHN FIEBERG" w:date="2018-12-20T18:17:00Z">
        <w:r w:rsidR="00D47519" w:rsidRPr="0040630A" w:rsidDel="00972CEC">
          <w:rPr>
            <w:rFonts w:ascii="Times New Roman" w:hAnsi="Times New Roman" w:cs="Times New Roman"/>
          </w:rPr>
          <w:delText>decrease</w:delText>
        </w:r>
      </w:del>
      <w:r w:rsidR="00D47519" w:rsidRPr="0040630A">
        <w:rPr>
          <w:rFonts w:ascii="Times New Roman" w:hAnsi="Times New Roman" w:cs="Times New Roman"/>
        </w:rPr>
        <w:t xml:space="preserve"> inclusion probabilities for samples left at frequently visited sites</w:t>
      </w:r>
      <w:r w:rsidR="00274F95">
        <w:rPr>
          <w:rFonts w:ascii="Times New Roman" w:hAnsi="Times New Roman" w:cs="Times New Roman"/>
        </w:rPr>
        <w:t xml:space="preserve">.  </w:t>
      </w:r>
      <w:r w:rsidR="00274F95">
        <w:rPr>
          <w:rFonts w:ascii="Times New Roman" w:hAnsi="Times New Roman" w:cs="Times New Roman"/>
        </w:rPr>
        <w:lastRenderedPageBreak/>
        <w:t xml:space="preserve">Importantly, </w:t>
      </w:r>
      <w:r w:rsidR="005D4B52">
        <w:rPr>
          <w:rFonts w:ascii="Times New Roman" w:hAnsi="Times New Roman" w:cs="Times New Roman"/>
        </w:rPr>
        <w:t xml:space="preserve">it is </w:t>
      </w:r>
      <w:r w:rsidR="001661FB">
        <w:rPr>
          <w:rFonts w:ascii="Times New Roman" w:hAnsi="Times New Roman" w:cs="Times New Roman"/>
        </w:rPr>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4177860E"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(but see </w:t>
      </w:r>
      <w:r w:rsidR="00AE7FB9" w:rsidRPr="00CB7C60">
        <w:rPr>
          <w:rFonts w:ascii="Times New Roman" w:hAnsi="Times New Roman" w:cs="Times New Roman"/>
        </w:rPr>
        <w:t xml:space="preserve">Murphy </w:t>
      </w:r>
      <w:r w:rsidR="00AE7FB9" w:rsidRPr="00CB7C60">
        <w:rPr>
          <w:rFonts w:ascii="Times New Roman" w:hAnsi="Times New Roman" w:cs="Times New Roman"/>
          <w:i/>
        </w:rPr>
        <w:t>et al</w:t>
      </w:r>
      <w:r w:rsidR="00AE7FB9" w:rsidRPr="00CB7C60">
        <w:rPr>
          <w:rFonts w:ascii="Times New Roman" w:hAnsi="Times New Roman" w:cs="Times New Roman"/>
        </w:rPr>
        <w:t>. 2016 and</w:t>
      </w:r>
      <w:r w:rsidR="00AE7FB9" w:rsidRPr="005E7533">
        <w:rPr>
          <w:rFonts w:ascii="Times New Roman" w:hAnsi="Times New Roman" w:cs="Times New Roman"/>
        </w:rPr>
        <w:t xml:space="preserve"> </w:t>
      </w:r>
      <w:r w:rsidR="00442F8E" w:rsidRPr="00CB7C60">
        <w:rPr>
          <w:rFonts w:ascii="Times New Roman" w:hAnsi="Times New Roman" w:cs="Times New Roman"/>
        </w:rPr>
        <w:t xml:space="preserve">Humm </w:t>
      </w:r>
      <w:r w:rsidR="00442F8E" w:rsidRPr="00CB7C60">
        <w:rPr>
          <w:rFonts w:ascii="Times New Roman" w:hAnsi="Times New Roman" w:cs="Times New Roman"/>
          <w:i/>
        </w:rPr>
        <w:t>et al.</w:t>
      </w:r>
      <w:r w:rsidR="00442F8E" w:rsidRPr="00CB7C60">
        <w:rPr>
          <w:rFonts w:ascii="Times New Roman" w:hAnsi="Times New Roman" w:cs="Times New Roman"/>
        </w:rPr>
        <w:t xml:space="preserve"> 2017</w:t>
      </w:r>
      <w:r w:rsidR="00442F8E">
        <w:rPr>
          <w:rFonts w:ascii="Times New Roman" w:hAnsi="Times New Roman" w:cs="Times New Roman"/>
        </w:rPr>
        <w:t>)</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5" w:name="methods"/>
      <w:bookmarkStart w:id="6" w:name="data"/>
      <w:bookmarkEnd w:id="5"/>
      <w:bookmarkEnd w:id="6"/>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envelope, and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commentRangeStart w:id="7"/>
      <w:r w:rsidR="00AE0DF6">
        <w:rPr>
          <w:rFonts w:ascii="Times New Roman" w:hAnsi="Times New Roman" w:cs="Times New Roman"/>
        </w:rPr>
        <w:t>(or mixed genetic samples that could not be genotyped)</w:t>
      </w:r>
      <w:commentRangeEnd w:id="7"/>
      <w:r w:rsidR="00972CEC">
        <w:rPr>
          <w:rStyle w:val="CommentReference"/>
        </w:rPr>
        <w:commentReference w:id="7"/>
      </w:r>
      <w:r w:rsidR="00AE0DF6">
        <w:rPr>
          <w:rFonts w:ascii="Times New Roman" w:hAnsi="Times New Roman" w:cs="Times New Roman"/>
        </w:rPr>
        <w:t xml:space="preserve">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5F444A4D" w:rsidR="007111E6" w:rsidRPr="00F26F8A" w:rsidRDefault="00F26F8A" w:rsidP="00F26F8A">
      <w:pPr>
        <w:pStyle w:val="ImageCaption"/>
        <w:spacing w:line="480" w:lineRule="auto"/>
        <w:ind w:firstLine="720"/>
        <w:rPr>
          <w:rFonts w:ascii="Times New Roman" w:eastAsiaTheme="minorEastAsia" w:hAnsi="Times New Roman" w:cs="Times New Roman"/>
          <w:i w:val="0"/>
        </w:rPr>
      </w:pPr>
      <w:del w:id="8" w:author="JOHN FIEBERG" w:date="2019-01-02T17:16:00Z">
        <w:r w:rsidDel="00F05B7B">
          <w:rPr>
            <w:rFonts w:ascii="Times New Roman" w:eastAsiaTheme="minorEastAsia" w:hAnsi="Times New Roman" w:cs="Times New Roman"/>
            <w:i w:val="0"/>
          </w:rPr>
          <w:delText>In order t</w:delText>
        </w:r>
      </w:del>
      <w:ins w:id="9" w:author="JOHN FIEBERG" w:date="2019-01-02T17:16:00Z">
        <w:r w:rsidR="00F05B7B">
          <w:rPr>
            <w:rFonts w:ascii="Times New Roman" w:eastAsiaTheme="minorEastAsia" w:hAnsi="Times New Roman" w:cs="Times New Roman"/>
            <w:i w:val="0"/>
          </w:rPr>
          <w:t>T</w:t>
        </w:r>
      </w:ins>
      <w:r>
        <w:rPr>
          <w:rFonts w:ascii="Times New Roman" w:eastAsiaTheme="minorEastAsia" w:hAnsi="Times New Roman" w:cs="Times New Roman"/>
          <w:i w:val="0"/>
        </w:rPr>
        <w:t xml:space="preserve">o assess the true effects of subsampling on density estimates, we needed a dataset with known density.  Therefore, we created a simulated population with eight scenarios </w:t>
      </w:r>
      <w:r>
        <w:rPr>
          <w:rFonts w:ascii="Times New Roman" w:eastAsiaTheme="minorEastAsia" w:hAnsi="Times New Roman" w:cs="Times New Roman"/>
          <w:i w:val="0"/>
        </w:rPr>
        <w:lastRenderedPageBreak/>
        <w:t>having</w:t>
      </w:r>
      <w:r w:rsidR="007111E6">
        <w:rPr>
          <w:rFonts w:ascii="Times New Roman" w:eastAsiaTheme="minorEastAsia" w:hAnsi="Times New Roman" w:cs="Times New Roman"/>
          <w:i w:val="0"/>
        </w:rPr>
        <w:t xml:space="preserve"> different 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w:t>
      </w:r>
      <w:r w:rsidR="004D6E39">
        <w:rPr>
          <w:rFonts w:ascii="Times New Roman" w:eastAsiaTheme="minorEastAsia" w:hAnsi="Times New Roman" w:cs="Times New Roman"/>
          <w:i w:val="0"/>
        </w:rPr>
        <w:t xml:space="preserve"> in response to being previous trapped</w:t>
      </w:r>
      <w:r w:rsidR="007111E6">
        <w:rPr>
          <w:rFonts w:ascii="Times New Roman" w:eastAsiaTheme="minorEastAsia" w:hAnsi="Times New Roman" w:cs="Times New Roman"/>
          <w:i w:val="0"/>
        </w:rPr>
        <w:t>,</w:t>
      </w:r>
      <w:r w:rsidR="004D6E39">
        <w:rPr>
          <w:rFonts w:ascii="Times New Roman" w:eastAsiaTheme="minorEastAsia" w:hAnsi="Times New Roman" w:cs="Times New Roman"/>
          <w:i w:val="0"/>
        </w:rPr>
        <w:t xml:space="preserve"> levels of</w:t>
      </w:r>
      <w:r w:rsidR="007111E6">
        <w:rPr>
          <w:rFonts w:ascii="Times New Roman" w:eastAsiaTheme="minorEastAsia" w:hAnsi="Times New Roman" w:cs="Times New Roman"/>
          <w:i w:val="0"/>
        </w:rPr>
        <w:t xml:space="preserve"> individual</w:t>
      </w:r>
      <w:r w:rsidR="004D6E39">
        <w:rPr>
          <w:rFonts w:ascii="Times New Roman" w:eastAsiaTheme="minorEastAsia" w:hAnsi="Times New Roman" w:cs="Times New Roman"/>
          <w:i w:val="0"/>
        </w:rPr>
        <w:t xml:space="preserve"> capture</w:t>
      </w:r>
      <w:r w:rsidR="007111E6">
        <w:rPr>
          <w:rFonts w:ascii="Times New Roman" w:eastAsiaTheme="minorEastAsia" w:hAnsi="Times New Roman" w:cs="Times New Roman"/>
          <w:i w:val="0"/>
        </w:rPr>
        <w:t xml:space="preserve"> heterogeneity, sample redundancy, and uneven density of activity centers (</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30 bears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we instead modified the likelihood of capture, recapture, and propensity of bears to leave redundant samples in each </w:t>
      </w:r>
      <w:r w:rsidR="008C5317">
        <w:rPr>
          <w:rFonts w:ascii="Times New Roman" w:eastAsiaTheme="minorEastAsia" w:hAnsi="Times New Roman" w:cs="Times New Roman"/>
          <w:i w:val="0"/>
        </w:rPr>
        <w:t>scenario,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10"/>
      <w:commentRangeStart w:id="11"/>
      <w:commentRangeStart w:id="12"/>
      <w:commentRangeStart w:id="13"/>
      <w:commentRangeStart w:id="14"/>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10"/>
      <w:r w:rsidR="00ED7D25">
        <w:rPr>
          <w:rStyle w:val="CommentReference"/>
        </w:rPr>
        <w:commentReference w:id="10"/>
      </w:r>
      <w:commentRangeEnd w:id="11"/>
      <w:r w:rsidR="00154147">
        <w:rPr>
          <w:rStyle w:val="CommentReference"/>
        </w:rPr>
        <w:commentReference w:id="11"/>
      </w:r>
      <w:commentRangeEnd w:id="12"/>
      <w:r w:rsidR="00F774B8">
        <w:rPr>
          <w:rStyle w:val="CommentReference"/>
        </w:rPr>
        <w:commentReference w:id="12"/>
      </w:r>
      <w:commentRangeEnd w:id="13"/>
      <w:r w:rsidR="00435075">
        <w:rPr>
          <w:rStyle w:val="CommentReference"/>
        </w:rPr>
        <w:commentReference w:id="13"/>
      </w:r>
      <w:commentRangeEnd w:id="14"/>
      <w:r w:rsidR="00CB7C60">
        <w:rPr>
          <w:rStyle w:val="CommentReference"/>
        </w:rPr>
        <w:commentReference w:id="14"/>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6240BC"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15"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15"/>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 MERGEFORMAT </w:instrText>
      </w:r>
      <w:r w:rsidR="00C1151B" w:rsidRPr="00C1151B">
        <w:rPr>
          <w:rFonts w:ascii="Times New Roman" w:eastAsiaTheme="minorEastAsia" w:hAnsi="Times New Roman" w:cs="Times New Roman"/>
          <w:i w:val="0"/>
        </w:rPr>
      </w:r>
      <w:r w:rsidR="00C1151B" w:rsidRPr="00C1151B">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16" w:name="subsampling"/>
      <w:bookmarkEnd w:id="16"/>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r w:rsidR="00C23DDA">
        <w:rPr>
          <w:rFonts w:ascii="Times New Roman" w:hAnsi="Times New Roman" w:cs="Times New Roman"/>
        </w:rPr>
        <w:t>This mimics how we actually subsampled the hair in the empirical dataset, but here we resampled the resulting genetic dataset.</w:t>
      </w:r>
    </w:p>
    <w:p w14:paraId="42746A6B" w14:textId="30B457CC" w:rsidR="00AD22BE" w:rsidRDefault="00AD2211" w:rsidP="008504DD">
      <w:pPr>
        <w:pStyle w:val="BodyText"/>
        <w:spacing w:line="480" w:lineRule="auto"/>
        <w:ind w:firstLine="720"/>
        <w:rPr>
          <w:rFonts w:ascii="Times New Roman" w:hAnsi="Times New Roman" w:cs="Times New Roman"/>
        </w:rPr>
      </w:pPr>
      <w:bookmarkStart w:id="17" w:name="model-structure"/>
      <w:bookmarkStart w:id="18" w:name="model-fitting"/>
      <w:bookmarkEnd w:id="17"/>
      <w:bookmarkEnd w:id="18"/>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from </w:t>
      </w:r>
      <w:del w:id="19" w:author="JOHN FIEBERG" w:date="2018-12-20T18:28:00Z">
        <w:r w:rsidR="00A247A4" w:rsidDel="008C3917">
          <w:rPr>
            <w:rFonts w:ascii="Times New Roman" w:hAnsi="Times New Roman" w:cs="Times New Roman"/>
          </w:rPr>
          <w:delText xml:space="preserve"> </w:delText>
        </w:r>
      </w:del>
      <w:r w:rsidR="00A247A4">
        <w:rPr>
          <w:rFonts w:ascii="Times New Roman" w:hAnsi="Times New Roman" w:cs="Times New Roman"/>
        </w:rPr>
        <w:t>a unique bear), and assuming that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was detected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57689442"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20" w:name="_Hlk512604148"/>
      <w:r w:rsidR="00F67701" w:rsidRPr="005751F1">
        <w:rPr>
          <w:rFonts w:ascii="Times New Roman" w:hAnsi="Times New Roman" w:cs="Times New Roman"/>
        </w:rPr>
        <w:t xml:space="preserve"> </w:t>
      </w:r>
      <w:bookmarkEnd w:id="20"/>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w:t>
      </w:r>
      <w:del w:id="21" w:author="JOHN FIEBERG" w:date="2019-01-02T17:25:00Z">
        <w:r w:rsidR="00CB2992" w:rsidRPr="005751F1" w:rsidDel="002E32AD">
          <w:rPr>
            <w:rFonts w:ascii="Times New Roman" w:hAnsi="Times New Roman" w:cs="Times New Roman"/>
          </w:rPr>
          <w:delText>.</w:delText>
        </w:r>
      </w:del>
      <w:r w:rsidR="00CB2992" w:rsidRPr="005751F1">
        <w:rPr>
          <w:rFonts w:ascii="Times New Roman" w:hAnsi="Times New Roman" w:cs="Times New Roman"/>
        </w:rPr>
        <w:t>)</w:t>
      </w:r>
      <w:ins w:id="22" w:author="JOHN FIEBERG" w:date="2019-01-02T17:25:00Z">
        <w:r w:rsidR="002E32AD">
          <w:rPr>
            <w:rFonts w:ascii="Times New Roman" w:hAnsi="Times New Roman" w:cs="Times New Roman"/>
          </w:rPr>
          <w:t>.</w:t>
        </w:r>
      </w:ins>
      <w:r w:rsidR="00CB2992" w:rsidRPr="005751F1">
        <w:rPr>
          <w:rFonts w:ascii="Times New Roman" w:hAnsi="Times New Roman" w:cs="Times New Roman"/>
        </w:rPr>
        <w:t xml:space="preserve">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w:t>
      </w:r>
      <w:r w:rsidR="00D3452A" w:rsidRPr="005751F1">
        <w:rPr>
          <w:rFonts w:ascii="Times New Roman" w:hAnsi="Times New Roman" w:cs="Times New Roman"/>
        </w:rPr>
        <w:lastRenderedPageBreak/>
        <w:t>on</w:t>
      </w:r>
      <w:r w:rsidR="005E069A" w:rsidRPr="005751F1">
        <w:rPr>
          <w:rFonts w:ascii="Times New Roman" w:hAnsi="Times New Roman" w:cs="Times New Roman"/>
        </w:rPr>
        <w:t xml:space="preserve"> 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23" w:name="simulation"/>
      <w:bookmarkEnd w:id="23"/>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24" w:name="notation"/>
      <w:bookmarkStart w:id="25" w:name="results"/>
      <w:bookmarkStart w:id="26" w:name="full-dataset-estimates"/>
      <w:bookmarkStart w:id="27" w:name="discussion"/>
      <w:bookmarkEnd w:id="24"/>
      <w:bookmarkEnd w:id="25"/>
      <w:bookmarkEnd w:id="26"/>
      <w:bookmarkEnd w:id="27"/>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3DEE4459" w:rsidR="00982523"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=0.97</w:t>
      </w:r>
      <w:commentRangeStart w:id="28"/>
      <w:r w:rsidRPr="003C3F0D">
        <w:rPr>
          <w:rFonts w:ascii="Times New Roman" w:hAnsi="Times New Roman" w:cs="Times New Roman"/>
          <w:bCs/>
        </w:rPr>
        <w:t xml:space="preserve">).  </w:t>
      </w:r>
      <w:r w:rsidR="00313107">
        <w:rPr>
          <w:rFonts w:ascii="Times New Roman" w:hAnsi="Times New Roman" w:cs="Times New Roman"/>
          <w:bCs/>
        </w:rPr>
        <w:t xml:space="preserve">We found that </w:t>
      </w:r>
      <w:r w:rsidR="00F774B8" w:rsidRPr="00F774B8">
        <w:rPr>
          <w:rFonts w:ascii="Times New Roman" w:hAnsi="Times New Roman" w:cs="Times New Roman"/>
        </w:rPr>
        <w:t>46.7% o</w:t>
      </w:r>
      <w:commentRangeEnd w:id="28"/>
      <w:r w:rsidR="00313107">
        <w:rPr>
          <w:rStyle w:val="CommentReference"/>
        </w:rPr>
        <w:commentReference w:id="28"/>
      </w:r>
      <w:r w:rsidR="00F774B8" w:rsidRPr="00F774B8">
        <w:rPr>
          <w:rFonts w:ascii="Times New Roman" w:hAnsi="Times New Roman" w:cs="Times New Roman"/>
        </w:rPr>
        <w:t>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w:t>
      </w:r>
      <w:r w:rsidR="00C852EC" w:rsidRPr="00C852EC">
        <w:rPr>
          <w:rFonts w:ascii="Times New Roman" w:hAnsi="Times New Roman" w:cs="Times New Roman"/>
        </w:rPr>
        <w:fldChar w:fldCharType="begin"/>
      </w:r>
      <w:r w:rsidR="00C852EC" w:rsidRPr="00C852EC">
        <w:rPr>
          <w:rFonts w:ascii="Times New Roman" w:hAnsi="Times New Roman" w:cs="Times New Roman"/>
        </w:rPr>
        <w:instrText xml:space="preserve"> REF _Ref533070892 \h </w:instrText>
      </w:r>
      <w:r w:rsidR="00C852EC" w:rsidRPr="00863C57">
        <w:rPr>
          <w:rFonts w:ascii="Times New Roman" w:hAnsi="Times New Roman" w:cs="Times New Roman"/>
        </w:rPr>
        <w:instrText xml:space="preserve"> \* MERGEFORMAT </w:instrText>
      </w:r>
      <w:r w:rsidR="00C852EC" w:rsidRPr="00C852EC">
        <w:rPr>
          <w:rFonts w:ascii="Times New Roman" w:hAnsi="Times New Roman" w:cs="Times New Roman"/>
        </w:rPr>
      </w:r>
      <w:r w:rsidR="00C852EC" w:rsidRPr="00C852EC">
        <w:rPr>
          <w:rFonts w:ascii="Times New Roman" w:hAnsi="Times New Roman" w:cs="Times New Roman"/>
        </w:rPr>
        <w:fldChar w:fldCharType="separate"/>
      </w:r>
      <w:r w:rsidR="00C852EC" w:rsidRPr="00C852EC">
        <w:t xml:space="preserve">Fig. </w:t>
      </w:r>
      <w:r w:rsidR="00C852EC" w:rsidRPr="00863C57">
        <w:rPr>
          <w:noProof/>
        </w:rPr>
        <w:t>3</w:t>
      </w:r>
      <w:r w:rsidR="00C852EC" w:rsidRPr="00C852EC">
        <w:rPr>
          <w:rFonts w:ascii="Times New Roman" w:hAnsi="Times New Roman" w:cs="Times New Roman"/>
        </w:rPr>
        <w:fldChar w:fldCharType="end"/>
      </w:r>
      <w:r w:rsidR="00982523">
        <w:rPr>
          <w:rFonts w:ascii="Times New Roman" w:hAnsi="Times New Roman" w:cs="Times New Roman"/>
        </w:rPr>
        <w:t>)</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1B08A764" w14:textId="353CD491" w:rsidR="006A7134" w:rsidRPr="006A7134" w:rsidRDefault="006A7134" w:rsidP="006A7134">
      <w:pPr>
        <w:pStyle w:val="BodyText"/>
        <w:spacing w:line="480" w:lineRule="auto"/>
        <w:ind w:firstLine="720"/>
        <w:rPr>
          <w:rFonts w:ascii="Times New Roman" w:hAnsi="Times New Roman" w:cs="Times New Roman"/>
        </w:rPr>
      </w:pPr>
      <w:r>
        <w:rPr>
          <w:rFonts w:ascii="Times New Roman" w:hAnsi="Times New Roman" w:cs="Times New Roman"/>
        </w:rPr>
        <w:t>Of the four models investigated in this study, a model incorporating both a trap-specific behavior covariate (b</w:t>
      </w:r>
      <w:r>
        <w:rPr>
          <w:rFonts w:ascii="Times New Roman" w:hAnsi="Times New Roman" w:cs="Times New Roman"/>
          <w:vertAlign w:val="subscript"/>
        </w:rPr>
        <w:t>k</w:t>
      </w:r>
      <w:r>
        <w:rPr>
          <w:rFonts w:ascii="Times New Roman" w:hAnsi="Times New Roman" w:cs="Times New Roman"/>
        </w:rPr>
        <w:t xml:space="preserve">) and a non-linear time covariate (t) performed best on the empirical </w:t>
      </w:r>
      <w:commentRangeStart w:id="29"/>
      <w:commentRangeStart w:id="30"/>
      <w:commentRangeStart w:id="31"/>
      <w:r>
        <w:rPr>
          <w:rFonts w:ascii="Times New Roman" w:hAnsi="Times New Roman" w:cs="Times New Roman"/>
        </w:rPr>
        <w:t>data</w:t>
      </w:r>
      <w:ins w:id="32" w:author="JOHN FIEBERG" w:date="2019-01-02T17:29:00Z">
        <w:r w:rsidR="002E32AD">
          <w:rPr>
            <w:rFonts w:ascii="Times New Roman" w:hAnsi="Times New Roman" w:cs="Times New Roman"/>
          </w:rPr>
          <w:t xml:space="preserve"> </w:t>
        </w:r>
      </w:ins>
      <w:r>
        <w:rPr>
          <w:rFonts w:ascii="Times New Roman" w:hAnsi="Times New Roman" w:cs="Times New Roman"/>
        </w:rPr>
        <w:t xml:space="preserve">set </w:t>
      </w:r>
      <w:commentRangeEnd w:id="29"/>
      <w:r>
        <w:rPr>
          <w:rStyle w:val="CommentReference"/>
        </w:rPr>
        <w:commentReference w:id="29"/>
      </w:r>
      <w:commentRangeEnd w:id="30"/>
      <w:r w:rsidR="002E32AD">
        <w:rPr>
          <w:rStyle w:val="CommentReference"/>
        </w:rPr>
        <w:commentReference w:id="30"/>
      </w:r>
      <w:commentRangeEnd w:id="31"/>
      <w:r w:rsidR="00006EC2">
        <w:rPr>
          <w:rStyle w:val="CommentReference"/>
        </w:rPr>
        <w:commentReference w:id="31"/>
      </w:r>
      <w:r>
        <w:rPr>
          <w:rFonts w:ascii="Times New Roman" w:hAnsi="Times New Roman" w:cs="Times New Roman"/>
        </w:rPr>
        <w:t>(</w:t>
      </w:r>
      <w:r w:rsidRPr="006A7134">
        <w:rPr>
          <w:rFonts w:ascii="Times New Roman" w:hAnsi="Times New Roman" w:cs="Times New Roman"/>
        </w:rPr>
        <w:fldChar w:fldCharType="begin"/>
      </w:r>
      <w:r w:rsidRPr="006A7134">
        <w:rPr>
          <w:rFonts w:ascii="Times New Roman" w:hAnsi="Times New Roman" w:cs="Times New Roman"/>
        </w:rPr>
        <w:instrText xml:space="preserve"> REF _Ref534029575 \h  \* MERGEFORMAT </w:instrText>
      </w:r>
      <w:r w:rsidRPr="006A7134">
        <w:rPr>
          <w:rFonts w:ascii="Times New Roman" w:hAnsi="Times New Roman" w:cs="Times New Roman"/>
        </w:rPr>
      </w:r>
      <w:r w:rsidRPr="006A7134">
        <w:rPr>
          <w:rFonts w:ascii="Times New Roman" w:hAnsi="Times New Roman" w:cs="Times New Roman"/>
        </w:rPr>
        <w:fldChar w:fldCharType="separate"/>
      </w:r>
      <w:r w:rsidRPr="006A7134">
        <w:rPr>
          <w:rFonts w:ascii="Times New Roman" w:hAnsi="Times New Roman" w:cs="Times New Roman"/>
        </w:rPr>
        <w:t xml:space="preserve">Table </w:t>
      </w:r>
      <w:r w:rsidRPr="006A7134">
        <w:rPr>
          <w:rFonts w:ascii="Times New Roman" w:hAnsi="Times New Roman" w:cs="Times New Roman"/>
          <w:noProof/>
        </w:rPr>
        <w:t>2</w:t>
      </w:r>
      <w:r w:rsidRPr="006A7134">
        <w:rPr>
          <w:rFonts w:ascii="Times New Roman" w:hAnsi="Times New Roman" w:cs="Times New Roman"/>
        </w:rPr>
        <w:fldChar w:fldCharType="end"/>
      </w:r>
      <w:r>
        <w:rPr>
          <w:rFonts w:ascii="Times New Roman" w:hAnsi="Times New Roman" w:cs="Times New Roman"/>
        </w:rPr>
        <w:t>). Models excluding b</w:t>
      </w:r>
      <w:r>
        <w:rPr>
          <w:rFonts w:ascii="Times New Roman" w:hAnsi="Times New Roman" w:cs="Times New Roman"/>
          <w:vertAlign w:val="subscript"/>
        </w:rPr>
        <w:t>k</w:t>
      </w:r>
      <w:ins w:id="33" w:author="JOHN FIEBERG" w:date="2019-01-02T17:29:00Z">
        <w:r w:rsidR="002E32AD" w:rsidRPr="00006EC2">
          <w:rPr>
            <w:rFonts w:ascii="Times New Roman" w:hAnsi="Times New Roman" w:cs="Times New Roman"/>
          </w:rPr>
          <w:t>,</w:t>
        </w:r>
      </w:ins>
      <w:r>
        <w:rPr>
          <w:rFonts w:ascii="Times New Roman" w:hAnsi="Times New Roman" w:cs="Times New Roman"/>
          <w:vertAlign w:val="subscript"/>
        </w:rPr>
        <w:t xml:space="preserve"> </w:t>
      </w:r>
      <w:r>
        <w:rPr>
          <w:rFonts w:ascii="Times New Roman" w:hAnsi="Times New Roman" w:cs="Times New Roman"/>
        </w:rPr>
        <w:t>in particular</w:t>
      </w:r>
      <w:ins w:id="34" w:author="JOHN FIEBERG" w:date="2019-01-02T17:29:00Z">
        <w:r w:rsidR="002E32AD">
          <w:rPr>
            <w:rFonts w:ascii="Times New Roman" w:hAnsi="Times New Roman" w:cs="Times New Roman"/>
          </w:rPr>
          <w:t>,</w:t>
        </w:r>
      </w:ins>
      <w:r>
        <w:rPr>
          <w:rFonts w:ascii="Times New Roman" w:hAnsi="Times New Roman" w:cs="Times New Roman"/>
        </w:rPr>
        <w:t xml:space="preserve"> performed poorly relative to those which included it. </w:t>
      </w:r>
    </w:p>
    <w:p w14:paraId="01CE26EB" w14:textId="7C2877B9"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 xml:space="preserve"> </w:t>
      </w:r>
      <w:r w:rsidR="00954B25" w:rsidRPr="00863C57">
        <w:lastRenderedPageBreak/>
        <w:t xml:space="preserve">Fig. </w:t>
      </w:r>
      <w:r w:rsidR="00954B25" w:rsidRPr="00863C57">
        <w:rPr>
          <w:noProof/>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Fig</w:t>
      </w:r>
      <w:r w:rsidR="00C852EC">
        <w:rPr>
          <w:rFonts w:ascii="Times New Roman" w:hAnsi="Times New Roman" w:cs="Times New Roman"/>
        </w:rPr>
        <w:t>.</w:t>
      </w:r>
      <w:r w:rsidR="006A4B94">
        <w:rPr>
          <w:rFonts w:ascii="Times New Roman" w:hAnsi="Times New Roman" w:cs="Times New Roman"/>
        </w:rPr>
        <w:t xml:space="preserve">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del w:id="35" w:author="JOHN FIEBERG" w:date="2019-01-02T17:47:00Z">
        <w:r w:rsidR="00C852EC" w:rsidRPr="00C852EC" w:rsidDel="003C22EC">
          <w:rPr>
            <w:rFonts w:ascii="Times New Roman" w:hAnsi="Times New Roman" w:cs="Times New Roman"/>
          </w:rPr>
          <w:fldChar w:fldCharType="begin"/>
        </w:r>
        <w:r w:rsidR="00C852EC" w:rsidRPr="00863C57" w:rsidDel="003C22EC">
          <w:rPr>
            <w:rFonts w:ascii="Times New Roman" w:hAnsi="Times New Roman" w:cs="Times New Roman"/>
          </w:rPr>
          <w:delInstrText xml:space="preserve"> REF _Ref533069932 \h  \* MERGEFORMAT </w:delInstrText>
        </w:r>
        <w:r w:rsidR="00C852EC" w:rsidRPr="00C852EC" w:rsidDel="003C22EC">
          <w:rPr>
            <w:rFonts w:ascii="Times New Roman" w:hAnsi="Times New Roman" w:cs="Times New Roman"/>
          </w:rPr>
        </w:r>
        <w:r w:rsidR="00C852EC" w:rsidRPr="00C852EC" w:rsidDel="003C22EC">
          <w:rPr>
            <w:rFonts w:ascii="Times New Roman" w:hAnsi="Times New Roman" w:cs="Times New Roman"/>
          </w:rPr>
          <w:fldChar w:fldCharType="separate"/>
        </w:r>
        <w:r w:rsidR="00C852EC" w:rsidRPr="00863C57" w:rsidDel="003C22EC">
          <w:delText xml:space="preserve">Fig. </w:delText>
        </w:r>
        <w:r w:rsidR="00C852EC" w:rsidRPr="00863C57" w:rsidDel="003C22EC">
          <w:rPr>
            <w:noProof/>
          </w:rPr>
          <w:delText>1</w:delText>
        </w:r>
        <w:r w:rsidR="00C852EC" w:rsidRPr="00C852EC" w:rsidDel="003C22EC">
          <w:rPr>
            <w:rFonts w:ascii="Times New Roman" w:hAnsi="Times New Roman" w:cs="Times New Roman"/>
          </w:rPr>
          <w:fldChar w:fldCharType="end"/>
        </w:r>
      </w:del>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6" w:author="JOHN FIEBERG" w:date="2019-01-02T17:47:00Z">
        <w:r w:rsidR="00954B25" w:rsidDel="003C22EC">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69822E04"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(t5-t7;</w:t>
      </w:r>
      <w:del w:id="37" w:author="JOHN FIEBERG" w:date="2019-01-02T17:50:00Z">
        <w:r w:rsidR="00E74B96" w:rsidDel="00D54708">
          <w:rPr>
            <w:rFonts w:ascii="Times New Roman" w:hAnsi="Times New Roman" w:cs="Times New Roman"/>
          </w:rPr>
          <w:delText xml:space="preserve"> </w:delText>
        </w:r>
      </w:del>
      <w:commentRangeStart w:id="38"/>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39" w:author="JOHN FIEBERG" w:date="2019-01-02T17:50: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del>
      <w:del w:id="40" w:author="JOHN FIEBERG" w:date="2019-01-02T17:51:00Z">
        <w:r w:rsidR="00954B25"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commentRangeEnd w:id="38"/>
      <w:r w:rsidR="00004B06">
        <w:rPr>
          <w:rStyle w:val="CommentReference"/>
        </w:rPr>
        <w:commentReference w:id="38"/>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41"/>
      <w:commentRangeStart w:id="42"/>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41"/>
      <w:r w:rsidR="008C59DB">
        <w:rPr>
          <w:rStyle w:val="CommentReference"/>
        </w:rPr>
        <w:commentReference w:id="41"/>
      </w:r>
      <w:commentRangeEnd w:id="42"/>
      <w:r w:rsidR="00AD33D8">
        <w:rPr>
          <w:rStyle w:val="CommentReference"/>
        </w:rPr>
        <w:commentReference w:id="42"/>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del w:id="43"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Del="00D54708">
          <w:delText>,</w:delText>
        </w:r>
        <w:r w:rsidR="00954B25" w:rsidRPr="00954B25" w:rsidDel="00D54708">
          <w:delText xml:space="preserve"> </w:delText>
        </w:r>
      </w:del>
      <w:r w:rsidR="00954B25" w:rsidRPr="00863C57">
        <w:t xml:space="preserve">Fig. </w:t>
      </w:r>
      <w:r w:rsidR="00954B25" w:rsidRPr="00863C57">
        <w:rPr>
          <w:noProof/>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commentRangeStart w:id="44"/>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w:t>
      </w:r>
      <w:r w:rsidR="00C1151B" w:rsidRPr="002B230B">
        <w:rPr>
          <w:rFonts w:ascii="Times New Roman" w:hAnsi="Times New Roman" w:cs="Times New Roman"/>
        </w:rPr>
        <w:fldChar w:fldCharType="begin"/>
      </w:r>
      <w:r w:rsidR="00C1151B" w:rsidRPr="00863C57">
        <w:rPr>
          <w:rFonts w:ascii="Times New Roman" w:hAnsi="Times New Roman" w:cs="Times New Roman"/>
        </w:rPr>
        <w:instrText xml:space="preserve"> REF _Ref533070089 \h  \* MERGEFORMAT </w:instrText>
      </w:r>
      <w:r w:rsidR="00C1151B" w:rsidRPr="002B230B">
        <w:rPr>
          <w:rFonts w:ascii="Times New Roman" w:hAnsi="Times New Roman" w:cs="Times New Roman"/>
        </w:rPr>
      </w:r>
      <w:r w:rsidR="00C1151B" w:rsidRPr="002B230B">
        <w:rPr>
          <w:rFonts w:ascii="Times New Roman" w:hAnsi="Times New Roman" w:cs="Times New Roman"/>
        </w:rPr>
        <w:fldChar w:fldCharType="separate"/>
      </w:r>
      <w:del w:id="45" w:author="JOHN FIEBERG" w:date="2019-01-02T17:51:00Z">
        <w:r w:rsidR="00C852EC" w:rsidRPr="00C852EC" w:rsidDel="00D54708">
          <w:rPr>
            <w:rFonts w:ascii="Times New Roman" w:hAnsi="Times New Roman" w:cs="Times New Roman"/>
          </w:rPr>
          <w:fldChar w:fldCharType="begin"/>
        </w:r>
        <w:r w:rsidR="00C852EC" w:rsidRPr="006B09A8" w:rsidDel="00D54708">
          <w:rPr>
            <w:rFonts w:ascii="Times New Roman" w:hAnsi="Times New Roman" w:cs="Times New Roman"/>
          </w:rPr>
          <w:delInstrText xml:space="preserve"> REF _Ref533069932 \h  \* MERGEFORMAT </w:delInstrText>
        </w:r>
        <w:r w:rsidR="00C852EC" w:rsidRPr="00C852EC" w:rsidDel="00D54708">
          <w:rPr>
            <w:rFonts w:ascii="Times New Roman" w:hAnsi="Times New Roman" w:cs="Times New Roman"/>
          </w:rPr>
        </w:r>
        <w:r w:rsidR="00C852EC" w:rsidRPr="00C852EC" w:rsidDel="00D54708">
          <w:rPr>
            <w:rFonts w:ascii="Times New Roman" w:hAnsi="Times New Roman" w:cs="Times New Roman"/>
          </w:rPr>
          <w:fldChar w:fldCharType="separate"/>
        </w:r>
        <w:r w:rsidR="00C852EC" w:rsidRPr="006B09A8" w:rsidDel="00D54708">
          <w:delText xml:space="preserve">Fig. </w:delText>
        </w:r>
        <w:r w:rsidR="00C852EC" w:rsidRPr="006B09A8" w:rsidDel="00D54708">
          <w:rPr>
            <w:noProof/>
          </w:rPr>
          <w:delText>1</w:delText>
        </w:r>
        <w:r w:rsidR="00C852EC" w:rsidRPr="00C852EC" w:rsidDel="00D54708">
          <w:rPr>
            <w:rFonts w:ascii="Times New Roman" w:hAnsi="Times New Roman" w:cs="Times New Roman"/>
          </w:rPr>
          <w:fldChar w:fldCharType="end"/>
        </w:r>
        <w:r w:rsidR="00954B25" w:rsidRPr="002B230B" w:rsidDel="00D54708">
          <w:delText>,</w:delText>
        </w:r>
        <w:r w:rsidR="00954B25" w:rsidRPr="002B230B" w:rsidDel="00D54708">
          <w:rPr>
            <w:rFonts w:ascii="Times New Roman" w:hAnsi="Times New Roman" w:cs="Times New Roman"/>
          </w:rPr>
          <w:delText xml:space="preserve"> </w:delText>
        </w:r>
      </w:del>
      <w:r w:rsidR="00954B25" w:rsidRPr="00863C57">
        <w:t xml:space="preserve">Fig. </w:t>
      </w:r>
      <w:r w:rsidR="00954B25" w:rsidRPr="00863C57">
        <w:rPr>
          <w:noProof/>
        </w:rPr>
        <w:t>4</w:t>
      </w:r>
      <w:r w:rsidR="00C1151B" w:rsidRPr="002B230B">
        <w:rPr>
          <w:rFonts w:ascii="Times New Roman" w:hAnsi="Times New Roman" w:cs="Times New Roman"/>
        </w:rPr>
        <w:fldChar w:fldCharType="end"/>
      </w:r>
      <w:r w:rsidR="00683D17">
        <w:rPr>
          <w:rFonts w:ascii="Times New Roman" w:hAnsi="Times New Roman" w:cs="Times New Roman"/>
        </w:rPr>
        <w:t>)</w:t>
      </w:r>
      <w:commentRangeEnd w:id="44"/>
      <w:r w:rsidR="00327145">
        <w:rPr>
          <w:rStyle w:val="CommentReference"/>
        </w:rPr>
        <w:commentReference w:id="44"/>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w:t>
      </w:r>
      <w:commentRangeStart w:id="46"/>
      <w:commentRangeStart w:id="47"/>
      <w:r w:rsidR="00AD33D8">
        <w:rPr>
          <w:rFonts w:ascii="Times New Roman" w:hAnsi="Times New Roman" w:cs="Times New Roman"/>
        </w:rPr>
        <w:t>Estimates ap</w:t>
      </w:r>
      <w:commentRangeStart w:id="48"/>
      <w:commentRangeStart w:id="49"/>
      <w:r w:rsidR="00AD33D8">
        <w:rPr>
          <w:rFonts w:ascii="Times New Roman" w:hAnsi="Times New Roman" w:cs="Times New Roman"/>
        </w:rPr>
        <w:t xml:space="preserve">peared to exhibit positive bias for scenarios t1, t3, and t4 unless </w:t>
      </w:r>
      <w:r w:rsidR="00AD33D8">
        <w:rPr>
          <w:rFonts w:ascii="Times New Roman" w:hAnsi="Times New Roman" w:cs="Times New Roman"/>
          <w:i/>
        </w:rPr>
        <w:t>b</w:t>
      </w:r>
      <w:r w:rsidR="00AD33D8">
        <w:rPr>
          <w:rFonts w:ascii="Times New Roman" w:hAnsi="Times New Roman" w:cs="Times New Roman"/>
          <w:i/>
          <w:vertAlign w:val="subscript"/>
        </w:rPr>
        <w:t>k</w:t>
      </w:r>
      <w:r w:rsidR="00AD33D8">
        <w:t xml:space="preserve"> was included in the model</w:t>
      </w:r>
      <w:r w:rsidR="00AD33D8">
        <w:rPr>
          <w:rFonts w:ascii="Times New Roman" w:hAnsi="Times New Roman" w:cs="Times New Roman"/>
          <w:i/>
          <w:vertAlign w:val="subscript"/>
        </w:rPr>
        <w:t xml:space="preserve"> </w:t>
      </w:r>
      <w:r w:rsidR="00AD33D8">
        <w:t>(Fig. 5)</w:t>
      </w:r>
      <w:r w:rsidR="00AD33D8">
        <w:rPr>
          <w:rFonts w:ascii="Times New Roman" w:hAnsi="Times New Roman" w:cs="Times New Roman"/>
        </w:rPr>
        <w:t xml:space="preserve">.  </w:t>
      </w:r>
      <w:commentRangeEnd w:id="46"/>
      <w:r w:rsidR="00AD33D8">
        <w:rPr>
          <w:rStyle w:val="CommentReference"/>
        </w:rPr>
        <w:commentReference w:id="46"/>
      </w:r>
      <w:commentRangeEnd w:id="47"/>
      <w:r w:rsidR="0027450D">
        <w:rPr>
          <w:rStyle w:val="CommentReference"/>
        </w:rPr>
        <w:commentReference w:id="47"/>
      </w:r>
      <w:r w:rsidR="00AD33D8">
        <w:rPr>
          <w:rFonts w:ascii="Times New Roman" w:hAnsi="Times New Roman" w:cs="Times New Roman"/>
        </w:rPr>
        <w:t>Howeve</w:t>
      </w:r>
      <w:commentRangeEnd w:id="48"/>
      <w:r w:rsidR="006C3D4E">
        <w:rPr>
          <w:rStyle w:val="CommentReference"/>
        </w:rPr>
        <w:commentReference w:id="48"/>
      </w:r>
      <w:commentRangeEnd w:id="49"/>
      <w:r w:rsidR="00327145">
        <w:rPr>
          <w:rStyle w:val="CommentReference"/>
        </w:rPr>
        <w:commentReference w:id="49"/>
      </w:r>
      <w:r w:rsidR="00AD33D8">
        <w:rPr>
          <w:rFonts w:ascii="Times New Roman" w:hAnsi="Times New Roman" w:cs="Times New Roman"/>
        </w:rPr>
        <w:t>r, confidence intervals for the mean ratio overlapped 1</w:t>
      </w:r>
      <w:ins w:id="50" w:author="JOHN FIEBERG" w:date="2019-01-02T17:52:00Z">
        <w:r w:rsidR="00D54708">
          <w:rPr>
            <w:rFonts w:ascii="Times New Roman" w:hAnsi="Times New Roman" w:cs="Times New Roman"/>
          </w:rPr>
          <w:t xml:space="preserve"> in these cases</w:t>
        </w:r>
      </w:ins>
      <w:r w:rsidR="00AD33D8">
        <w:rPr>
          <w:rFonts w:ascii="Times New Roman" w:hAnsi="Times New Roman" w:cs="Times New Roman"/>
        </w:rPr>
        <w:t>, suggesting the</w:t>
      </w:r>
      <w:del w:id="51" w:author="JOHN FIEBERG" w:date="2019-01-02T17:53:00Z">
        <w:r w:rsidR="00AD33D8" w:rsidDel="00D54708">
          <w:rPr>
            <w:rFonts w:ascii="Times New Roman" w:hAnsi="Times New Roman" w:cs="Times New Roman"/>
          </w:rPr>
          <w:delText>se</w:delText>
        </w:r>
      </w:del>
      <w:r w:rsidR="00AD33D8">
        <w:rPr>
          <w:rFonts w:ascii="Times New Roman" w:hAnsi="Times New Roman" w:cs="Times New Roman"/>
        </w:rPr>
        <w:t xml:space="preserve"> results were statistically inconclusive. </w:t>
      </w:r>
      <w:commentRangeStart w:id="52"/>
      <w:del w:id="53" w:author="JOHN FIEBERG" w:date="2019-01-02T18:07:00Z">
        <w:r w:rsidR="00A8589D" w:rsidDel="00F55511">
          <w:rPr>
            <w:rFonts w:ascii="Times New Roman" w:hAnsi="Times New Roman" w:cs="Times New Roman"/>
          </w:rPr>
          <w:delText>In all cases</w:delText>
        </w:r>
        <w:r w:rsidR="00B13933" w:rsidDel="00F55511">
          <w:rPr>
            <w:rFonts w:ascii="Times New Roman" w:hAnsi="Times New Roman" w:cs="Times New Roman"/>
          </w:rPr>
          <w:delText xml:space="preserve"> where models were properly parameterized</w:delText>
        </w:r>
        <w:r w:rsidR="00A8589D" w:rsidDel="00F55511">
          <w:rPr>
            <w:rFonts w:ascii="Times New Roman" w:hAnsi="Times New Roman" w:cs="Times New Roman"/>
          </w:rPr>
          <w:delText xml:space="preserve">, subsampled data resulted in </w:delText>
        </w:r>
        <w:r w:rsidR="005D7C94" w:rsidDel="00F55511">
          <w:rPr>
            <w:rFonts w:ascii="Times New Roman" w:hAnsi="Times New Roman" w:cs="Times New Roman"/>
          </w:rPr>
          <w:delText xml:space="preserve">estimators of </w:delText>
        </w:r>
        <w:r w:rsidR="00A8589D" w:rsidDel="00F55511">
          <w:rPr>
            <w:rFonts w:ascii="Times New Roman" w:hAnsi="Times New Roman" w:cs="Times New Roman"/>
          </w:rPr>
          <w:delText xml:space="preserve">capture probabilities </w:delText>
        </w:r>
        <w:r w:rsidR="00A8589D" w:rsidRPr="00FF45CE" w:rsidDel="00F55511">
          <w:rPr>
            <w:rFonts w:ascii="Times New Roman" w:hAnsi="Times New Roman" w:cs="Times New Roman"/>
          </w:rPr>
          <w:delText>(</w:delText>
        </w:r>
        <w:r w:rsidR="00A8589D" w:rsidRPr="008D220A" w:rsidDel="00F55511">
          <w:rPr>
            <w:rFonts w:ascii="Times New Roman" w:hAnsi="Times New Roman" w:cs="Times New Roman"/>
            <w:i/>
          </w:rPr>
          <w:delText>g</w:delText>
        </w:r>
        <w:r w:rsidR="00A8589D" w:rsidRPr="008D220A" w:rsidDel="00F55511">
          <w:rPr>
            <w:rFonts w:ascii="Times New Roman" w:hAnsi="Times New Roman" w:cs="Times New Roman"/>
            <w:i/>
            <w:vertAlign w:val="subscript"/>
          </w:rPr>
          <w:delText>i,k,t</w:delText>
        </w:r>
        <w:r w:rsidR="00A8589D" w:rsidRPr="00FF45CE" w:rsidDel="00F55511">
          <w:rPr>
            <w:rFonts w:ascii="Times New Roman" w:hAnsi="Times New Roman" w:cs="Times New Roman"/>
          </w:rPr>
          <w:delText>)</w:delText>
        </w:r>
        <w:r w:rsidR="00A8589D" w:rsidDel="00F55511">
          <w:rPr>
            <w:rFonts w:ascii="Times New Roman" w:hAnsi="Times New Roman" w:cs="Times New Roman"/>
          </w:rPr>
          <w:delText xml:space="preserve"> and behavioral effects</w:delText>
        </w:r>
        <w:r w:rsidR="00B13933" w:rsidDel="00F55511">
          <w:rPr>
            <w:rFonts w:ascii="Times New Roman" w:hAnsi="Times New Roman" w:cs="Times New Roman"/>
          </w:rPr>
          <w:delText xml:space="preserve"> that were</w:delText>
        </w:r>
        <w:r w:rsidR="00A8589D" w:rsidDel="00F55511">
          <w:rPr>
            <w:rFonts w:ascii="Times New Roman" w:hAnsi="Times New Roman" w:cs="Times New Roman"/>
          </w:rPr>
          <w:delText xml:space="preserve"> biased low (</w:delText>
        </w:r>
        <w:r w:rsidR="00653EBC" w:rsidDel="00F55511">
          <w:rPr>
            <w:rFonts w:ascii="Times New Roman" w:hAnsi="Times New Roman" w:cs="Times New Roman"/>
          </w:rPr>
          <w:delText>Fig. S</w:delText>
        </w:r>
        <w:r w:rsidR="003A1AEA" w:rsidDel="00F55511">
          <w:rPr>
            <w:rFonts w:ascii="Times New Roman" w:hAnsi="Times New Roman" w:cs="Times New Roman"/>
          </w:rPr>
          <w:delText>4</w:delText>
        </w:r>
        <w:r w:rsidR="00653EBC" w:rsidDel="00F55511">
          <w:rPr>
            <w:rFonts w:ascii="Times New Roman" w:hAnsi="Times New Roman" w:cs="Times New Roman"/>
          </w:rPr>
          <w:delText>, S</w:delText>
        </w:r>
        <w:r w:rsidR="003A1AEA" w:rsidDel="00F55511">
          <w:rPr>
            <w:rFonts w:ascii="Times New Roman" w:hAnsi="Times New Roman" w:cs="Times New Roman"/>
          </w:rPr>
          <w:delText>5</w:delText>
        </w:r>
        <w:r w:rsidR="00A8589D" w:rsidDel="00F55511">
          <w:rPr>
            <w:rFonts w:ascii="Times New Roman" w:hAnsi="Times New Roman" w:cs="Times New Roman"/>
          </w:rPr>
          <w:delText>).</w:delText>
        </w:r>
        <w:r w:rsidR="0014747B" w:rsidRPr="0014747B" w:rsidDel="00F55511">
          <w:rPr>
            <w:rFonts w:ascii="Times New Roman" w:hAnsi="Times New Roman" w:cs="Times New Roman"/>
          </w:rPr>
          <w:delText xml:space="preserve"> </w:delText>
        </w:r>
      </w:del>
      <w:commentRangeEnd w:id="52"/>
      <w:r w:rsidR="00D54708">
        <w:rPr>
          <w:rStyle w:val="CommentReference"/>
        </w:rPr>
        <w:commentReference w:id="52"/>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DISCUSSION</w:t>
      </w:r>
    </w:p>
    <w:p w14:paraId="41439FB5" w14:textId="549830C8"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54"/>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w:t>
      </w:r>
      <w:commentRangeStart w:id="55"/>
      <w:r w:rsidR="00AE7FB9" w:rsidRPr="005232E4">
        <w:rPr>
          <w:rFonts w:ascii="Times New Roman" w:hAnsi="Times New Roman" w:cs="Times New Roman"/>
          <w:highlight w:val="yellow"/>
        </w:rPr>
        <w:t>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w:t>
      </w:r>
      <w:commentRangeEnd w:id="55"/>
      <w:r w:rsidR="00B1299F">
        <w:rPr>
          <w:rStyle w:val="CommentReference"/>
        </w:rPr>
        <w:commentReference w:id="55"/>
      </w:r>
      <w:r w:rsidR="00AE7FB9">
        <w:rPr>
          <w:rFonts w:ascii="Times New Roman" w:hAnsi="Times New Roman" w:cs="Times New Roman"/>
        </w:rPr>
        <w:t>d</w:t>
      </w:r>
      <w:ins w:id="56" w:author="JOHN FIEBERG" w:date="2019-01-02T18:15:00Z">
        <w:r w:rsidR="009A1506">
          <w:rPr>
            <w:rFonts w:ascii="Times New Roman" w:hAnsi="Times New Roman" w:cs="Times New Roman"/>
          </w:rPr>
          <w:t>, using simulations,</w:t>
        </w:r>
      </w:ins>
      <w:r w:rsidR="00AE7FB9">
        <w:rPr>
          <w:rFonts w:ascii="Times New Roman" w:hAnsi="Times New Roman" w:cs="Times New Roman"/>
        </w:rPr>
        <w:t xml:space="preserve"> that subsampling just a single sample per site-session yielded unbiased SECR estimates.</w:t>
      </w:r>
      <w:commentRangeEnd w:id="54"/>
      <w:r w:rsidR="00AE7FB9">
        <w:rPr>
          <w:rStyle w:val="CommentReference"/>
        </w:rPr>
        <w:commentReference w:id="54"/>
      </w:r>
      <w:r w:rsidR="006547E6">
        <w:rPr>
          <w:rFonts w:ascii="Times New Roman" w:hAnsi="Times New Roman" w:cs="Times New Roman"/>
        </w:rPr>
        <w:t xml:space="preserve"> </w:t>
      </w:r>
      <w:r w:rsidR="00AD17E9">
        <w:rPr>
          <w:rFonts w:ascii="Times New Roman" w:hAnsi="Times New Roman" w:cs="Times New Roman"/>
        </w:rPr>
        <w:t xml:space="preserve"> Importantly, </w:t>
      </w:r>
      <w:del w:id="57" w:author="JOHN FIEBERG" w:date="2019-01-02T18:15:00Z">
        <w:r w:rsidR="00AD17E9" w:rsidDel="009A1506">
          <w:rPr>
            <w:rFonts w:ascii="Times New Roman" w:hAnsi="Times New Roman" w:cs="Times New Roman"/>
          </w:rPr>
          <w:delText>these previous studies</w:delText>
        </w:r>
      </w:del>
      <w:ins w:id="58" w:author="JOHN FIEBERG" w:date="2019-01-02T18:15:00Z">
        <w:r w:rsidR="009A1506">
          <w:rPr>
            <w:rFonts w:ascii="Times New Roman" w:hAnsi="Times New Roman" w:cs="Times New Roman"/>
          </w:rPr>
          <w:t>Murphy et al. (2016)</w:t>
        </w:r>
      </w:ins>
      <w:r w:rsidR="00AD17E9">
        <w:rPr>
          <w:rFonts w:ascii="Times New Roman" w:hAnsi="Times New Roman" w:cs="Times New Roman"/>
        </w:rPr>
        <w:t xml:space="preserve"> did not consider </w:t>
      </w:r>
      <w:r w:rsidR="00317A7F">
        <w:rPr>
          <w:rFonts w:ascii="Times New Roman" w:hAnsi="Times New Roman" w:cs="Times New Roman"/>
        </w:rPr>
        <w:t>un</w:t>
      </w:r>
      <w:r w:rsidR="00AD17E9">
        <w:rPr>
          <w:rFonts w:ascii="Times New Roman" w:hAnsi="Times New Roman" w:cs="Times New Roman"/>
        </w:rPr>
        <w:t xml:space="preserve">modeled individual heterogeneity in capture propensities, and they did not allow individuals with higher capture propensities to also leave more samples at a trap.  Our simulation scenarios that included these assumptions (t5-t7) resulted in </w:t>
      </w:r>
      <w:r w:rsidR="00317A7F">
        <w:rPr>
          <w:rFonts w:ascii="Times New Roman" w:hAnsi="Times New Roman" w:cs="Times New Roman"/>
        </w:rPr>
        <w:t>density estimators that were biased low</w:t>
      </w:r>
      <w:r w:rsidR="00AD17E9">
        <w:rPr>
          <w:rFonts w:ascii="Times New Roman" w:hAnsi="Times New Roman" w:cs="Times New Roman"/>
        </w:rPr>
        <w:t xml:space="preserve">, particularly when using SRS sampling. </w:t>
      </w:r>
    </w:p>
    <w:p w14:paraId="46787158" w14:textId="3D299FBA"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w:t>
      </w:r>
      <w:del w:id="59" w:author="JOHN FIEBERG" w:date="2019-01-02T18:23:00Z">
        <w:r w:rsidDel="00762F96">
          <w:rPr>
            <w:rFonts w:ascii="Times New Roman" w:hAnsi="Times New Roman" w:cs="Times New Roman"/>
          </w:rPr>
          <w:delText xml:space="preserve">be </w:delText>
        </w:r>
      </w:del>
      <w:ins w:id="60" w:author="JOHN FIEBERG" w:date="2019-01-02T18:23:00Z">
        <w:r w:rsidR="00762F96">
          <w:rPr>
            <w:rFonts w:ascii="Times New Roman" w:hAnsi="Times New Roman" w:cs="Times New Roman"/>
          </w:rPr>
          <w:t xml:space="preserve">yield </w:t>
        </w:r>
      </w:ins>
      <w:r>
        <w:rPr>
          <w:rFonts w:ascii="Times New Roman" w:hAnsi="Times New Roman" w:cs="Times New Roman"/>
        </w:rPr>
        <w:t xml:space="preserve">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within a session ar</w:t>
      </w:r>
      <w:commentRangeStart w:id="61"/>
      <w:r w:rsidR="00A47643">
        <w:rPr>
          <w:rFonts w:ascii="Times New Roman" w:hAnsi="Times New Roman" w:cs="Times New Roman"/>
        </w:rPr>
        <w:t xml:space="preserve">e not </w:t>
      </w:r>
      <w:del w:id="62" w:author="JOHN FIEBERG" w:date="2019-01-02T18:25:00Z">
        <w:r w:rsidR="00A47643" w:rsidDel="00762F96">
          <w:rPr>
            <w:rFonts w:ascii="Times New Roman" w:hAnsi="Times New Roman" w:cs="Times New Roman"/>
          </w:rPr>
          <w:delText>useful information</w:delText>
        </w:r>
      </w:del>
      <w:ins w:id="63" w:author="JOHN FIEBERG" w:date="2019-01-02T18:25:00Z">
        <w:r w:rsidR="00762F96">
          <w:rPr>
            <w:rFonts w:ascii="Times New Roman" w:hAnsi="Times New Roman" w:cs="Times New Roman"/>
          </w:rPr>
          <w:t>usually incorporated</w:t>
        </w:r>
      </w:ins>
      <w:r w:rsidR="00A47643">
        <w:rPr>
          <w:rFonts w:ascii="Times New Roman" w:hAnsi="Times New Roman" w:cs="Times New Roman"/>
        </w:rPr>
        <w:t xml:space="preserve"> in present SECR models</w:t>
      </w:r>
      <w:commentRangeEnd w:id="61"/>
      <w:r w:rsidR="00762F96">
        <w:rPr>
          <w:rStyle w:val="CommentReference"/>
        </w:rPr>
        <w:commentReference w:id="61"/>
      </w:r>
      <w:r w:rsidR="00A47643">
        <w:rPr>
          <w:rFonts w:ascii="Times New Roman" w:hAnsi="Times New Roman" w:cs="Times New Roman"/>
        </w:rPr>
        <w:t xml:space="preserve">,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 xml:space="preserve">other bears also visited the second site and left multiple hair </w:t>
      </w:r>
      <w:r>
        <w:rPr>
          <w:rFonts w:ascii="Times New Roman" w:hAnsi="Times New Roman" w:cs="Times New Roman"/>
        </w:rPr>
        <w:lastRenderedPageBreak/>
        <w:t>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5C635231"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w:t>
      </w:r>
      <w:r w:rsidR="008A3A92">
        <w:rPr>
          <w:rFonts w:ascii="Times New Roman" w:hAnsi="Times New Roman" w:cs="Times New Roman"/>
        </w:rPr>
        <w:t>;</w:t>
      </w:r>
      <w:r w:rsidR="006B31B9">
        <w:rPr>
          <w:rFonts w:ascii="Times New Roman" w:hAnsi="Times New Roman" w:cs="Times New Roman"/>
        </w:rPr>
        <w:t>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CCB2EC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 MERGEFORMAT </w:instrText>
      </w:r>
      <w:r w:rsidR="00C1151B" w:rsidRPr="00C1151B">
        <w:rPr>
          <w:rFonts w:ascii="Times New Roman" w:hAnsi="Times New Roman" w:cs="Times New Roman"/>
        </w:rPr>
      </w:r>
      <w:r w:rsidR="00C1151B" w:rsidRPr="00C1151B">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ins w:id="64" w:author="JOHN FIEBERG" w:date="2018-12-21T15:16:00Z">
        <w:r w:rsidR="00C44595">
          <w:rPr>
            <w:rFonts w:ascii="Times New Roman" w:hAnsi="Times New Roman" w:cs="Times New Roman"/>
          </w:rPr>
          <w:t xml:space="preserve"> frequently</w:t>
        </w:r>
      </w:ins>
      <w:r w:rsidR="00A47643">
        <w:rPr>
          <w:rFonts w:ascii="Times New Roman" w:hAnsi="Times New Roman" w:cs="Times New Roman"/>
        </w:rPr>
        <w:t>.</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 xml:space="preserve">sessions </w:t>
      </w:r>
      <w:r w:rsidR="008A3A92">
        <w:rPr>
          <w:rFonts w:ascii="Times New Roman" w:hAnsi="Times New Roman" w:cs="Times New Roman"/>
        </w:rPr>
        <w:lastRenderedPageBreak/>
        <w:t>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73B62575" w:rsidR="00DC6565" w:rsidDel="00DE2B2A" w:rsidRDefault="003C5884" w:rsidP="00BE0A32">
      <w:pPr>
        <w:pStyle w:val="BodyText"/>
        <w:spacing w:before="0" w:after="0" w:line="480" w:lineRule="auto"/>
        <w:ind w:firstLine="720"/>
        <w:rPr>
          <w:del w:id="65" w:author="JOHN FIEBERG" w:date="2019-01-02T18:29:00Z"/>
          <w:rFonts w:ascii="Times New Roman" w:hAnsi="Times New Roman" w:cs="Times New Roman"/>
        </w:rPr>
      </w:pPr>
      <w:del w:id="66" w:author="JOHN FIEBERG" w:date="2019-01-02T18:29:00Z">
        <w:r w:rsidDel="00DE2B2A">
          <w:rPr>
            <w:rFonts w:ascii="Times New Roman" w:hAnsi="Times New Roman" w:cs="Times New Roman"/>
          </w:rPr>
          <w:delText>O</w:delText>
        </w:r>
        <w:r w:rsidR="003F12C0" w:rsidDel="00DE2B2A">
          <w:rPr>
            <w:rFonts w:ascii="Times New Roman" w:hAnsi="Times New Roman" w:cs="Times New Roman"/>
          </w:rPr>
          <w:delText>ur</w:delText>
        </w:r>
        <w:r w:rsidR="007140DA" w:rsidDel="00DE2B2A">
          <w:rPr>
            <w:rFonts w:ascii="Times New Roman" w:hAnsi="Times New Roman" w:cs="Times New Roman"/>
          </w:rPr>
          <w:delText xml:space="preserve"> re</w:delText>
        </w:r>
        <w:r w:rsidR="003F12C0" w:rsidDel="00DE2B2A">
          <w:rPr>
            <w:rFonts w:ascii="Times New Roman" w:hAnsi="Times New Roman" w:cs="Times New Roman"/>
          </w:rPr>
          <w:delText xml:space="preserve">sults mirror those found in studies investigating non-spatial mark-recapture estimators with missing data </w:delText>
        </w:r>
        <w:r w:rsidR="00CE51CE" w:rsidDel="00DE2B2A">
          <w:rPr>
            <w:rFonts w:ascii="Times New Roman" w:hAnsi="Times New Roman" w:cs="Times New Roman"/>
          </w:rPr>
          <w:delText xml:space="preserve">resulting from subsampling </w:delText>
        </w:r>
        <w:r w:rsidR="00A54904" w:rsidDel="00DE2B2A">
          <w:rPr>
            <w:rFonts w:ascii="Times New Roman" w:hAnsi="Times New Roman" w:cs="Times New Roman"/>
          </w:rPr>
          <w:delText>or failure to genotype</w:delText>
        </w:r>
        <w:r w:rsidR="003F12C0" w:rsidDel="00DE2B2A">
          <w:rPr>
            <w:rFonts w:ascii="Times New Roman" w:hAnsi="Times New Roman" w:cs="Times New Roman"/>
          </w:rPr>
          <w:delText>,</w:delText>
        </w:r>
        <w:commentRangeStart w:id="67"/>
        <w:commentRangeStart w:id="68"/>
        <w:commentRangeStart w:id="69"/>
        <w:r w:rsidR="003F12C0" w:rsidDel="00DE2B2A">
          <w:rPr>
            <w:rFonts w:ascii="Times New Roman" w:hAnsi="Times New Roman" w:cs="Times New Roman"/>
          </w:rPr>
          <w:delText xml:space="preserve"> </w:delText>
        </w:r>
        <w:commentRangeStart w:id="70"/>
        <w:r w:rsidR="003F12C0" w:rsidDel="00DE2B2A">
          <w:rPr>
            <w:rFonts w:ascii="Times New Roman" w:hAnsi="Times New Roman" w:cs="Times New Roman"/>
          </w:rPr>
          <w:delText xml:space="preserve">in that </w:delText>
        </w:r>
        <w:r w:rsidR="00B7563B" w:rsidDel="00DE2B2A">
          <w:rPr>
            <w:rFonts w:ascii="Times New Roman" w:hAnsi="Times New Roman" w:cs="Times New Roman"/>
          </w:rPr>
          <w:delText xml:space="preserve">post-sampling </w:delText>
        </w:r>
        <w:r w:rsidR="003F12C0" w:rsidRPr="00FF45CE" w:rsidDel="00DE2B2A">
          <w:rPr>
            <w:rFonts w:ascii="Times New Roman" w:hAnsi="Times New Roman" w:cs="Times New Roman"/>
          </w:rPr>
          <w:delText>behavioral effect</w:delText>
        </w:r>
        <w:r w:rsidR="00B7563B" w:rsidDel="00DE2B2A">
          <w:rPr>
            <w:rFonts w:ascii="Times New Roman" w:hAnsi="Times New Roman" w:cs="Times New Roman"/>
          </w:rPr>
          <w:delText>s</w:delText>
        </w:r>
        <w:r w:rsidR="003F12C0" w:rsidRPr="00FF45CE" w:rsidDel="00DE2B2A">
          <w:rPr>
            <w:rFonts w:ascii="Times New Roman" w:hAnsi="Times New Roman" w:cs="Times New Roman"/>
          </w:rPr>
          <w:delText xml:space="preserve"> </w:delText>
        </w:r>
        <w:r w:rsidR="00C44595" w:rsidDel="00DE2B2A">
          <w:rPr>
            <w:rFonts w:ascii="Times New Roman" w:hAnsi="Times New Roman" w:cs="Times New Roman"/>
          </w:rPr>
          <w:delText>(</w:delText>
        </w:r>
        <w:r w:rsidR="00C44595" w:rsidRPr="00CB7C60" w:rsidDel="00DE2B2A">
          <w:rPr>
            <w:rFonts w:ascii="Times New Roman" w:hAnsi="Times New Roman" w:cs="Times New Roman"/>
            <w:i/>
          </w:rPr>
          <w:delText>b</w:delText>
        </w:r>
        <w:r w:rsidR="00C44595" w:rsidRPr="00CB7C60" w:rsidDel="00DE2B2A">
          <w:rPr>
            <w:rFonts w:ascii="Times New Roman" w:hAnsi="Times New Roman" w:cs="Times New Roman"/>
            <w:i/>
            <w:vertAlign w:val="subscript"/>
          </w:rPr>
          <w:delText>k</w:delText>
        </w:r>
        <w:r w:rsidR="00C44595" w:rsidDel="00DE2B2A">
          <w:rPr>
            <w:rFonts w:ascii="Times New Roman" w:hAnsi="Times New Roman" w:cs="Times New Roman"/>
            <w:b/>
          </w:rPr>
          <w:delText>)</w:delText>
        </w:r>
        <w:r w:rsidR="00C44595" w:rsidDel="00DE2B2A">
          <w:rPr>
            <w:rFonts w:ascii="Times New Roman" w:hAnsi="Times New Roman" w:cs="Times New Roman"/>
            <w:b/>
            <w:i/>
          </w:rPr>
          <w:delText xml:space="preserve"> </w:delText>
        </w:r>
        <w:r w:rsidR="00B7563B" w:rsidDel="00DE2B2A">
          <w:rPr>
            <w:rFonts w:ascii="Times New Roman" w:hAnsi="Times New Roman" w:cs="Times New Roman"/>
          </w:rPr>
          <w:delText>were</w:delText>
        </w:r>
        <w:r w:rsidR="003F12C0" w:rsidRPr="00FF45CE" w:rsidDel="00DE2B2A">
          <w:rPr>
            <w:rFonts w:ascii="Times New Roman" w:hAnsi="Times New Roman" w:cs="Times New Roman"/>
          </w:rPr>
          <w:delText xml:space="preserve"> biased low </w:delText>
        </w:r>
        <w:commentRangeEnd w:id="70"/>
        <w:r w:rsidR="00643F8D" w:rsidDel="00DE2B2A">
          <w:rPr>
            <w:rStyle w:val="CommentReference"/>
          </w:rPr>
          <w:commentReference w:id="70"/>
        </w:r>
        <w:r w:rsidR="003F12C0" w:rsidRPr="00FF45CE" w:rsidDel="00DE2B2A">
          <w:rPr>
            <w:rFonts w:ascii="Times New Roman" w:hAnsi="Times New Roman" w:cs="Times New Roman"/>
          </w:rPr>
          <w:delText>(</w:delText>
        </w:r>
        <w:commentRangeEnd w:id="67"/>
        <w:r w:rsidR="006547E6" w:rsidDel="00DE2B2A">
          <w:rPr>
            <w:rStyle w:val="CommentReference"/>
          </w:rPr>
          <w:commentReference w:id="67"/>
        </w:r>
        <w:commentRangeEnd w:id="68"/>
        <w:r w:rsidR="00F774B8" w:rsidDel="00DE2B2A">
          <w:rPr>
            <w:rStyle w:val="CommentReference"/>
          </w:rPr>
          <w:commentReference w:id="68"/>
        </w:r>
        <w:commentRangeEnd w:id="69"/>
        <w:r w:rsidR="00C44595" w:rsidDel="00DE2B2A">
          <w:rPr>
            <w:rStyle w:val="CommentReference"/>
          </w:rPr>
          <w:commentReference w:id="69"/>
        </w:r>
        <w:r w:rsidR="003F12C0" w:rsidRPr="00FF45CE" w:rsidDel="00DE2B2A">
          <w:rPr>
            <w:rFonts w:ascii="Times New Roman" w:hAnsi="Times New Roman" w:cs="Times New Roman"/>
          </w:rPr>
          <w:delText>Tredick et. al 2007, Augustine et. al 2014).</w:delText>
        </w:r>
        <w:r w:rsidR="00B7563B" w:rsidDel="00DE2B2A">
          <w:rPr>
            <w:rFonts w:ascii="Times New Roman" w:hAnsi="Times New Roman" w:cs="Times New Roman"/>
          </w:rPr>
          <w:delText xml:space="preserve"> Th</w:delText>
        </w:r>
        <w:r w:rsidR="00CE51CE" w:rsidDel="00DE2B2A">
          <w:rPr>
            <w:rFonts w:ascii="Times New Roman" w:hAnsi="Times New Roman" w:cs="Times New Roman"/>
          </w:rPr>
          <w:delText>e</w:delText>
        </w:r>
        <w:r w:rsidR="00B7563B" w:rsidDel="00DE2B2A">
          <w:rPr>
            <w:rFonts w:ascii="Times New Roman" w:hAnsi="Times New Roman" w:cs="Times New Roman"/>
          </w:rPr>
          <w:delText>s</w:delText>
        </w:r>
        <w:r w:rsidR="00CE51CE" w:rsidDel="00DE2B2A">
          <w:rPr>
            <w:rFonts w:ascii="Times New Roman" w:hAnsi="Times New Roman" w:cs="Times New Roman"/>
          </w:rPr>
          <w:delText>e</w:delText>
        </w:r>
        <w:r w:rsidR="00B7563B" w:rsidDel="00DE2B2A">
          <w:rPr>
            <w:rFonts w:ascii="Times New Roman" w:hAnsi="Times New Roman" w:cs="Times New Roman"/>
          </w:rPr>
          <w:delText xml:space="preserve"> </w:delText>
        </w:r>
        <w:r w:rsidR="001D179A" w:rsidDel="00DE2B2A">
          <w:rPr>
            <w:rFonts w:ascii="Times New Roman" w:hAnsi="Times New Roman" w:cs="Times New Roman"/>
          </w:rPr>
          <w:delText xml:space="preserve">biases were present </w:delText>
        </w:r>
        <w:r w:rsidR="00B7563B" w:rsidDel="00DE2B2A">
          <w:rPr>
            <w:rFonts w:ascii="Times New Roman" w:hAnsi="Times New Roman" w:cs="Times New Roman"/>
          </w:rPr>
          <w:delText>when</w:delText>
        </w:r>
        <w:r w:rsidR="001D179A" w:rsidDel="00DE2B2A">
          <w:rPr>
            <w:rFonts w:ascii="Times New Roman" w:hAnsi="Times New Roman" w:cs="Times New Roman"/>
          </w:rPr>
          <w:delText>ever</w:delText>
        </w:r>
        <w:r w:rsidR="00B7563B" w:rsidDel="00DE2B2A">
          <w:rPr>
            <w:rFonts w:ascii="Times New Roman" w:hAnsi="Times New Roman" w:cs="Times New Roman"/>
          </w:rPr>
          <w:delText xml:space="preserve"> bears left multiple samples at the trap (t4-t7)</w:delText>
        </w:r>
        <w:r w:rsidR="001D179A" w:rsidDel="00DE2B2A">
          <w:rPr>
            <w:rFonts w:ascii="Times New Roman" w:hAnsi="Times New Roman" w:cs="Times New Roman"/>
          </w:rPr>
          <w:delText>,</w:delText>
        </w:r>
        <w:r w:rsidR="00B7563B" w:rsidDel="00DE2B2A">
          <w:rPr>
            <w:rFonts w:ascii="Times New Roman" w:hAnsi="Times New Roman" w:cs="Times New Roman"/>
          </w:rPr>
          <w:delText xml:space="preserve"> and </w:delText>
        </w:r>
        <w:r w:rsidR="001D179A" w:rsidDel="00DE2B2A">
          <w:rPr>
            <w:rFonts w:ascii="Times New Roman" w:hAnsi="Times New Roman" w:cs="Times New Roman"/>
          </w:rPr>
          <w:delText xml:space="preserve">they were </w:delText>
        </w:r>
        <w:r w:rsidR="00B7563B" w:rsidDel="00DE2B2A">
          <w:rPr>
            <w:rFonts w:ascii="Times New Roman" w:hAnsi="Times New Roman" w:cs="Times New Roman"/>
          </w:rPr>
          <w:delText xml:space="preserve">most notable when individual heterogeneity and redundancy were both present (t5-t7). </w:delText>
        </w:r>
      </w:del>
    </w:p>
    <w:p w14:paraId="4467308F" w14:textId="0A5E9DE0" w:rsidR="00B7563B" w:rsidRDefault="00F40876" w:rsidP="00BE0A32">
      <w:pPr>
        <w:pStyle w:val="BodyText"/>
        <w:spacing w:line="480" w:lineRule="auto"/>
        <w:ind w:firstLine="720"/>
        <w:rPr>
          <w:rFonts w:ascii="Times New Roman" w:hAnsi="Times New Roman" w:cs="Times New Roman"/>
        </w:rPr>
      </w:pPr>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w:t>
      </w:r>
      <w:r w:rsidR="00C852EC">
        <w:rPr>
          <w:rFonts w:ascii="Times New Roman" w:hAnsi="Times New Roman" w:cs="Times New Roman"/>
        </w:rPr>
        <w:fldChar w:fldCharType="begin"/>
      </w:r>
      <w:r w:rsidR="00C852EC">
        <w:rPr>
          <w:rFonts w:ascii="Times New Roman" w:hAnsi="Times New Roman" w:cs="Times New Roman"/>
        </w:rPr>
        <w:instrText xml:space="preserve"> REF _Ref533070892 \h  \* MERGEFORMAT </w:instrText>
      </w:r>
      <w:r w:rsidR="00C852EC">
        <w:rPr>
          <w:rFonts w:ascii="Times New Roman" w:hAnsi="Times New Roman" w:cs="Times New Roman"/>
        </w:rPr>
      </w:r>
      <w:r w:rsidR="00C852EC">
        <w:rPr>
          <w:rFonts w:ascii="Times New Roman" w:hAnsi="Times New Roman" w:cs="Times New Roman"/>
        </w:rPr>
        <w:fldChar w:fldCharType="separate"/>
      </w:r>
      <w:r w:rsidR="00C852EC" w:rsidRPr="00C1151B">
        <w:t>F</w:t>
      </w:r>
      <w:r w:rsidR="00C852EC" w:rsidRPr="00C852EC">
        <w:t xml:space="preserve">ig. </w:t>
      </w:r>
      <w:r w:rsidR="00C852EC" w:rsidRPr="00863C57">
        <w:rPr>
          <w:noProof/>
        </w:rPr>
        <w:t>3</w:t>
      </w:r>
      <w:r w:rsidR="00C852EC">
        <w:rPr>
          <w:rFonts w:ascii="Times New Roman" w:hAnsi="Times New Roman" w:cs="Times New Roman"/>
        </w:rPr>
        <w:fldChar w:fldCharType="end"/>
      </w:r>
      <w:r w:rsidRPr="00F774B8">
        <w:rPr>
          <w:rFonts w:ascii="Times New Roman" w:hAnsi="Times New Roman" w:cs="Times New Roman"/>
        </w:rPr>
        <w:t xml:space="preserve">,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 xml:space="preserve">Further, we note that by using clusters of hairs, rather than barbs as the sample unit, we removed some </w:t>
      </w:r>
      <w:r w:rsidR="00FE0DF2">
        <w:rPr>
          <w:rFonts w:ascii="Times New Roman" w:hAnsi="Times New Roman" w:cs="Times New Roman"/>
        </w:rPr>
        <w:lastRenderedPageBreak/>
        <w:t>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71" w:name="subsampling-performance"/>
      <w:bookmarkEnd w:id="71"/>
      <w:r w:rsidRPr="00A116ED">
        <w:rPr>
          <w:rFonts w:ascii="Times New Roman" w:hAnsi="Times New Roman" w:cs="Times New Roman"/>
          <w:b/>
        </w:rPr>
        <w:t>MANAGEMENT IMPLICATIONS</w:t>
      </w:r>
    </w:p>
    <w:p w14:paraId="75D3DE32" w14:textId="22FC1F6A"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to choose samples</w:t>
      </w:r>
      <w:del w:id="72" w:author="JOHN FIEBERG" w:date="2018-12-20T17:48:00Z">
        <w:r w:rsidR="006A24DA" w:rsidDel="00735A8C">
          <w:rPr>
            <w:rFonts w:ascii="Times New Roman" w:hAnsi="Times New Roman" w:cs="Times New Roman"/>
          </w:rPr>
          <w:delText xml:space="preserve"> to process</w:delText>
        </w:r>
      </w:del>
      <w:r w:rsidR="006A24DA">
        <w:rPr>
          <w:rFonts w:ascii="Times New Roman" w:hAnsi="Times New Roman" w:cs="Times New Roman"/>
        </w:rPr>
        <w:t xml:space="preserve"> using a strategy that 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r w:rsidR="0048264E" w:rsidRPr="00952884">
        <w:rPr>
          <w:rFonts w:ascii="Times New Roman" w:hAnsi="Times New Roman" w:cs="Times New Roman"/>
        </w:rPr>
        <w:t>randomly cho</w:t>
      </w:r>
      <w:del w:id="73" w:author="JOHN FIEBERG" w:date="2018-12-21T15:19:00Z">
        <w:r w:rsidR="0048264E" w:rsidRPr="00952884" w:rsidDel="00C44595">
          <w:rPr>
            <w:rFonts w:ascii="Times New Roman" w:hAnsi="Times New Roman" w:cs="Times New Roman"/>
          </w:rPr>
          <w:delText>o</w:delText>
        </w:r>
      </w:del>
      <w:r w:rsidR="0048264E" w:rsidRPr="00952884">
        <w:rPr>
          <w:rFonts w:ascii="Times New Roman" w:hAnsi="Times New Roman" w:cs="Times New Roman"/>
        </w:rPr>
        <w:t>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 xml:space="preserve">unique </w:t>
      </w:r>
      <w:r w:rsidR="0048264E" w:rsidRPr="00952884">
        <w:rPr>
          <w:rFonts w:ascii="Times New Roman" w:hAnsi="Times New Roman" w:cs="Times New Roman"/>
        </w:rPr>
        <w:lastRenderedPageBreak/>
        <w:t xml:space="preserve">site-session, and 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xml:space="preserve">, we considered a single </w:t>
      </w:r>
      <w:ins w:id="74" w:author="JOHN FIEBERG" w:date="2018-12-21T15:20:00Z">
        <w:r w:rsidR="00C44595">
          <w:rPr>
            <w:rFonts w:ascii="Times New Roman" w:hAnsi="Times New Roman" w:cs="Times New Roman"/>
          </w:rPr>
          <w:t xml:space="preserve">bear </w:t>
        </w:r>
      </w:ins>
      <w:r w:rsidR="00FF7733">
        <w:rPr>
          <w:rFonts w:ascii="Times New Roman" w:hAnsi="Times New Roman" w:cs="Times New Roman"/>
        </w:rPr>
        <w:t xml:space="preserve">density </w:t>
      </w:r>
      <w:del w:id="75" w:author="JOHN FIEBERG" w:date="2018-12-21T15:20:00Z">
        <w:r w:rsidR="00FF7733" w:rsidDel="00C44595">
          <w:rPr>
            <w:rFonts w:ascii="Times New Roman" w:hAnsi="Times New Roman" w:cs="Times New Roman"/>
          </w:rPr>
          <w:delText>of bears</w:delText>
        </w:r>
      </w:del>
      <w:r w:rsidR="00FF7733">
        <w:rPr>
          <w:rFonts w:ascii="Times New Roman" w:hAnsi="Times New Roman" w:cs="Times New Roman"/>
        </w:rPr>
        <w:t xml:space="preserve">, one level of trap spacing, and </w:t>
      </w:r>
      <w:del w:id="76" w:author="JOHN FIEBERG" w:date="2018-12-21T15:20:00Z">
        <w:r w:rsidR="00FF7733" w:rsidDel="00C44595">
          <w:rPr>
            <w:rFonts w:ascii="Times New Roman" w:hAnsi="Times New Roman" w:cs="Times New Roman"/>
          </w:rPr>
          <w:delText>did not incorporate</w:delText>
        </w:r>
      </w:del>
      <w:ins w:id="77" w:author="JOHN FIEBERG" w:date="2018-12-21T15:20:00Z">
        <w:r w:rsidR="00C44595">
          <w:rPr>
            <w:rFonts w:ascii="Times New Roman" w:hAnsi="Times New Roman" w:cs="Times New Roman"/>
          </w:rPr>
          <w:t>no</w:t>
        </w:r>
      </w:ins>
      <w:r w:rsidR="00FF7733">
        <w:rPr>
          <w:rFonts w:ascii="Times New Roman" w:hAnsi="Times New Roman" w:cs="Times New Roman"/>
        </w:rPr>
        <w:t xml:space="preserv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SRS)</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78" w:name="future-analysis"/>
      <w:bookmarkStart w:id="79" w:name="references"/>
      <w:bookmarkEnd w:id="78"/>
      <w:bookmarkEnd w:id="79"/>
      <w:r>
        <w:rPr>
          <w:rFonts w:ascii="Times New Roman" w:hAnsi="Times New Roman" w:cs="Times New Roman"/>
          <w:color w:val="auto"/>
          <w:sz w:val="24"/>
          <w:szCs w:val="24"/>
        </w:rPr>
        <w:lastRenderedPageBreak/>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80"/>
      <w:r>
        <w:rPr>
          <w:rFonts w:ascii="Times New Roman" w:hAnsi="Times New Roman" w:cs="Times New Roman"/>
          <w:color w:val="auto"/>
          <w:sz w:val="24"/>
          <w:szCs w:val="24"/>
        </w:rPr>
        <w:t>LITERATURE CITED</w:t>
      </w:r>
      <w:commentRangeEnd w:id="80"/>
      <w:r w:rsidR="003A14C2">
        <w:rPr>
          <w:rStyle w:val="CommentReference"/>
          <w:rFonts w:asciiTheme="minorHAnsi" w:eastAsiaTheme="minorHAnsi" w:hAnsiTheme="minorHAnsi" w:cstheme="minorBidi"/>
          <w:b w:val="0"/>
          <w:bCs w:val="0"/>
          <w:color w:val="auto"/>
        </w:rPr>
        <w:commentReference w:id="80"/>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Accessed 15 November,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An Application to Genetic Capture-Recapt</w:t>
      </w:r>
      <w:commentRangeStart w:id="81"/>
      <w:commentRangeStart w:id="82"/>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81"/>
      <w:r w:rsidR="003F3B11">
        <w:rPr>
          <w:rStyle w:val="CommentReference"/>
          <w:rFonts w:asciiTheme="minorHAnsi" w:eastAsiaTheme="minorHAnsi" w:hAnsiTheme="minorHAnsi" w:cstheme="minorBidi"/>
        </w:rPr>
        <w:commentReference w:id="81"/>
      </w:r>
      <w:commentRangeEnd w:id="82"/>
      <w:r w:rsidR="006070CC">
        <w:rPr>
          <w:rStyle w:val="CommentReference"/>
          <w:rFonts w:asciiTheme="minorHAnsi" w:eastAsiaTheme="minorHAnsi" w:hAnsiTheme="minorHAnsi" w:cstheme="minorBidi"/>
        </w:rPr>
        <w:commentReference w:id="82"/>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Accessed 15 November,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lastRenderedPageBreak/>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Accessed 15 November, 2015.</w:t>
      </w:r>
    </w:p>
    <w:p w14:paraId="1284D28F" w14:textId="4EBB165C" w:rsidR="00787DA3" w:rsidRPr="0097175B" w:rsidRDefault="00787DA3" w:rsidP="00787DA3">
      <w:pPr>
        <w:pStyle w:val="NormalWeb"/>
        <w:spacing w:line="480" w:lineRule="auto"/>
        <w:ind w:left="480" w:hanging="480"/>
      </w:pPr>
      <w:proofErr w:type="spellStart"/>
      <w:r w:rsidRPr="0097175B">
        <w:lastRenderedPageBreak/>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hair-trapping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t xml:space="preserve">Humm, J., J. W. McCown,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lastRenderedPageBreak/>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November,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lastRenderedPageBreak/>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83"/>
      <w:commentRangeStart w:id="84"/>
      <w:commentRangeStart w:id="85"/>
      <w:r w:rsidRPr="0097175B">
        <w:t>Statistical Computing. Vienna, Austria. &lt;http://www.r-project.org/&gt;.</w:t>
      </w:r>
      <w:commentRangeEnd w:id="83"/>
      <w:r w:rsidR="003E35E3">
        <w:rPr>
          <w:rStyle w:val="CommentReference"/>
          <w:rFonts w:asciiTheme="minorHAnsi" w:eastAsiaTheme="minorHAnsi" w:hAnsiTheme="minorHAnsi" w:cstheme="minorBidi"/>
        </w:rPr>
        <w:commentReference w:id="83"/>
      </w:r>
      <w:commentRangeEnd w:id="84"/>
      <w:r w:rsidR="00324723">
        <w:rPr>
          <w:rStyle w:val="CommentReference"/>
          <w:rFonts w:asciiTheme="minorHAnsi" w:eastAsiaTheme="minorHAnsi" w:hAnsiTheme="minorHAnsi" w:cstheme="minorBidi"/>
        </w:rPr>
        <w:commentReference w:id="84"/>
      </w:r>
      <w:commentRangeEnd w:id="85"/>
      <w:r w:rsidR="00996074">
        <w:rPr>
          <w:rStyle w:val="CommentReference"/>
          <w:rFonts w:asciiTheme="minorHAnsi" w:eastAsiaTheme="minorHAnsi" w:hAnsiTheme="minorHAnsi" w:cstheme="minorBidi"/>
        </w:rPr>
        <w:commentReference w:id="85"/>
      </w:r>
      <w:r w:rsidR="006070CC">
        <w:t xml:space="preserve"> Accessed 15 November, 2015.</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lastRenderedPageBreak/>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6E2D99A4" w14:textId="77A43131" w:rsidR="00C1151B" w:rsidRPr="00294E0E" w:rsidRDefault="00C1151B" w:rsidP="00C1151B">
      <w:pPr>
        <w:pStyle w:val="Caption"/>
        <w:spacing w:line="360" w:lineRule="auto"/>
        <w:rPr>
          <w:rFonts w:ascii="Times New Roman" w:hAnsi="Times New Roman" w:cs="Times New Roman"/>
          <w:i w:val="0"/>
        </w:rPr>
      </w:pPr>
      <w:bookmarkStart w:id="86" w:name="_Ref533069932"/>
      <w:bookmarkStart w:id="87" w:name="_Ref533423195"/>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86"/>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8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the simulated capture histories.</w:t>
      </w:r>
      <w:bookmarkEnd w:id="87"/>
      <w:r w:rsidRPr="00294E0E">
        <w:rPr>
          <w:rFonts w:ascii="Times New Roman" w:hAnsi="Times New Roman" w:cs="Times New Roman"/>
          <w:i w:val="0"/>
        </w:rPr>
        <w:t xml:space="preserve">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A03A56">
        <w:trPr>
          <w:trHeight w:val="341"/>
        </w:trPr>
        <w:tc>
          <w:tcPr>
            <w:tcW w:w="1345" w:type="dxa"/>
            <w:vMerge w:val="restart"/>
            <w:tcBorders>
              <w:tr2bl w:val="nil"/>
            </w:tcBorders>
            <w:shd w:val="clear" w:color="auto" w:fill="auto"/>
          </w:tcPr>
          <w:p w14:paraId="666C1419"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A03A56">
        <w:trPr>
          <w:trHeight w:val="296"/>
        </w:trPr>
        <w:tc>
          <w:tcPr>
            <w:tcW w:w="1345" w:type="dxa"/>
            <w:vMerge/>
            <w:tcBorders>
              <w:tr2bl w:val="nil"/>
            </w:tcBorders>
            <w:shd w:val="clear" w:color="auto" w:fill="auto"/>
          </w:tcPr>
          <w:p w14:paraId="33749C0E" w14:textId="77777777" w:rsidR="00C1151B" w:rsidRPr="00294E0E" w:rsidRDefault="00C1151B" w:rsidP="00A03A56">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A03A56">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A03A56">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A03A56">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A03A56">
        <w:trPr>
          <w:trHeight w:val="458"/>
        </w:trPr>
        <w:tc>
          <w:tcPr>
            <w:tcW w:w="1345" w:type="dxa"/>
            <w:shd w:val="clear" w:color="auto" w:fill="auto"/>
          </w:tcPr>
          <w:p w14:paraId="7A9D9DB0"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A03A56">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A03A56">
        <w:trPr>
          <w:trHeight w:val="1565"/>
        </w:trPr>
        <w:tc>
          <w:tcPr>
            <w:tcW w:w="1345" w:type="dxa"/>
          </w:tcPr>
          <w:p w14:paraId="496E8CF4"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0C0AA1F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A03A56">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A03A56">
        <w:trPr>
          <w:trHeight w:val="1700"/>
        </w:trPr>
        <w:tc>
          <w:tcPr>
            <w:tcW w:w="1345" w:type="dxa"/>
          </w:tcPr>
          <w:p w14:paraId="133A9735"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A03A56">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A03A56">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A03A56">
            <w:pPr>
              <w:spacing w:line="360" w:lineRule="auto"/>
              <w:rPr>
                <w:rFonts w:ascii="Times New Roman" w:hAnsi="Times New Roman" w:cs="Times New Roman"/>
              </w:rPr>
            </w:pPr>
          </w:p>
        </w:tc>
      </w:tr>
      <w:tr w:rsidR="00C1151B" w:rsidRPr="00294E0E" w14:paraId="3F96979C" w14:textId="77777777" w:rsidTr="00A03A56">
        <w:trPr>
          <w:trHeight w:val="1880"/>
        </w:trPr>
        <w:tc>
          <w:tcPr>
            <w:tcW w:w="1345" w:type="dxa"/>
          </w:tcPr>
          <w:p w14:paraId="44A8F8BB" w14:textId="77777777" w:rsidR="00C1151B" w:rsidRPr="00294E0E" w:rsidRDefault="00C1151B" w:rsidP="00A03A56">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A03A56">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A03A56">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A03A56">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2AF0DBC8" w14:textId="77777777" w:rsidR="007E7948" w:rsidRDefault="007E7948">
      <w:pPr>
        <w:rPr>
          <w:ins w:id="88" w:author="Nick Gondek" w:date="2018-12-31T13:51:00Z"/>
          <w:rFonts w:ascii="Times New Roman" w:hAnsi="Times New Roman" w:cs="Times New Roman"/>
        </w:rPr>
      </w:pPr>
      <w:ins w:id="89" w:author="Nick Gondek" w:date="2018-12-31T13:51:00Z">
        <w:r>
          <w:rPr>
            <w:rFonts w:ascii="Times New Roman" w:hAnsi="Times New Roman" w:cs="Times New Roman"/>
            <w:i/>
          </w:rPr>
          <w:br w:type="page"/>
        </w:r>
      </w:ins>
    </w:p>
    <w:p w14:paraId="3FFB9357" w14:textId="0F967A65" w:rsidR="007E7948" w:rsidRPr="00294E0E" w:rsidRDefault="007E7948" w:rsidP="007E7948">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Pr="00294E0E">
        <w:rPr>
          <w:rFonts w:ascii="Times New Roman" w:hAnsi="Times New Roman" w:cs="Times New Roman"/>
          <w:i w:val="0"/>
        </w:rPr>
        <w:fldChar w:fldCharType="separate"/>
      </w:r>
      <w:r>
        <w:rPr>
          <w:rFonts w:ascii="Times New Roman" w:hAnsi="Times New Roman" w:cs="Times New Roman"/>
          <w:i w:val="0"/>
          <w:noProof/>
        </w:rPr>
        <w:t>1</w:t>
      </w:r>
      <w:r w:rsidRPr="00294E0E">
        <w:rPr>
          <w:rFonts w:ascii="Times New Roman" w:hAnsi="Times New Roman" w:cs="Times New Roman"/>
          <w:i w:val="0"/>
        </w:rPr>
        <w:fldChar w:fldCharType="end"/>
      </w:r>
      <w:r w:rsidRPr="00294E0E">
        <w:rPr>
          <w:rFonts w:ascii="Times New Roman" w:hAnsi="Times New Roman" w:cs="Times New Roman"/>
          <w:b/>
          <w:i w:val="0"/>
        </w:rPr>
        <w:t xml:space="preserve">. </w:t>
      </w:r>
      <w:r w:rsidRPr="00294E0E">
        <w:rPr>
          <w:rFonts w:ascii="Times New Roman" w:hAnsi="Times New Roman" w:cs="Times New Roman"/>
          <w:i w:val="0"/>
        </w:rPr>
        <w:t>Model Notation</w:t>
      </w:r>
      <w:r>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7E7948" w:rsidRPr="0040630A" w14:paraId="4D6742DC" w14:textId="77777777" w:rsidTr="00CB7C60">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31503DC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6E5EFEF1"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7E7948" w:rsidRPr="0040630A" w14:paraId="3B566D5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0D7CCD90"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07E6C669"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Pr>
                <w:rFonts w:ascii="Times New Roman" w:eastAsia="Times New Roman" w:hAnsi="Times New Roman" w:cs="Times New Roman"/>
                <w:color w:val="000000" w:themeColor="text1"/>
                <w:kern w:val="24"/>
              </w:rPr>
              <w:t xml:space="preserve"> (30 in all scenarios)</w:t>
            </w:r>
          </w:p>
        </w:tc>
      </w:tr>
      <w:tr w:rsidR="007E7948" w:rsidRPr="0040630A" w14:paraId="4AA8125C" w14:textId="77777777" w:rsidTr="00CB7C60">
        <w:trPr>
          <w:trHeight w:val="20"/>
        </w:trPr>
        <w:tc>
          <w:tcPr>
            <w:tcW w:w="1104" w:type="dxa"/>
            <w:tcBorders>
              <w:top w:val="nil"/>
              <w:bottom w:val="nil"/>
            </w:tcBorders>
          </w:tcPr>
          <w:p w14:paraId="7DAE1346"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1A264EC1"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Pr>
                <w:rFonts w:ascii="Times New Roman" w:eastAsia="Times New Roman" w:hAnsi="Times New Roman" w:cs="Times New Roman"/>
                <w:color w:val="000000" w:themeColor="text1"/>
                <w:kern w:val="24"/>
              </w:rPr>
              <w:t xml:space="preserve"> (36 in all scenarios)</w:t>
            </w:r>
          </w:p>
        </w:tc>
      </w:tr>
      <w:tr w:rsidR="007E7948" w:rsidRPr="0040630A" w14:paraId="75404D6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2CD541DE"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0C4CB173"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85ACF2C" w14:textId="77777777" w:rsidTr="00CB7C60">
        <w:trPr>
          <w:trHeight w:val="20"/>
        </w:trPr>
        <w:tc>
          <w:tcPr>
            <w:tcW w:w="1104" w:type="dxa"/>
            <w:tcBorders>
              <w:top w:val="nil"/>
              <w:bottom w:val="nil"/>
            </w:tcBorders>
          </w:tcPr>
          <w:p w14:paraId="3EE69DAB"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03B91F2"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Pr>
                <w:rFonts w:ascii="Times New Roman" w:eastAsia="Times New Roman" w:hAnsi="Times New Roman" w:cs="Times New Roman"/>
                <w:color w:val="000000" w:themeColor="text1"/>
                <w:kern w:val="24"/>
              </w:rPr>
              <w:t xml:space="preserve"> (6 in all scenarios)</w:t>
            </w:r>
          </w:p>
        </w:tc>
      </w:tr>
      <w:tr w:rsidR="007E7948" w:rsidRPr="0040630A" w14:paraId="0A065535"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ECAB828"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5207A308"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Pr>
                <w:rFonts w:ascii="Times New Roman" w:eastAsia="Times New Roman" w:hAnsi="Times New Roman" w:cs="Times New Roman"/>
                <w:color w:val="000000" w:themeColor="text1"/>
                <w:kern w:val="24"/>
              </w:rPr>
              <w:t xml:space="preserve"> (200m in all scenarios)</w:t>
            </w:r>
          </w:p>
        </w:tc>
      </w:tr>
      <w:tr w:rsidR="007E7948" w:rsidRPr="0040630A" w14:paraId="381BC593" w14:textId="77777777" w:rsidTr="00CB7C60">
        <w:trPr>
          <w:trHeight w:val="20"/>
        </w:trPr>
        <w:tc>
          <w:tcPr>
            <w:tcW w:w="1104" w:type="dxa"/>
            <w:tcBorders>
              <w:top w:val="nil"/>
              <w:bottom w:val="nil"/>
            </w:tcBorders>
            <w:hideMark/>
          </w:tcPr>
          <w:p w14:paraId="2FFF89ED"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795B215C"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Pr>
                <w:rFonts w:ascii="Times New Roman" w:eastAsia="Times New Roman" w:hAnsi="Times New Roman" w:cs="Times New Roman"/>
                <w:color w:val="000000" w:themeColor="text1"/>
                <w:kern w:val="24"/>
              </w:rPr>
              <w:t xml:space="preserve"> (.75 in t6 and t7, 0 in all other scenarios)</w:t>
            </w:r>
          </w:p>
        </w:tc>
      </w:tr>
      <w:tr w:rsidR="007E7948" w:rsidRPr="0040630A" w14:paraId="17DF23C8"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C777BAF"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2ED0B5E7"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p>
        </w:tc>
      </w:tr>
      <w:tr w:rsidR="007E7948" w:rsidRPr="0040630A" w14:paraId="764F2E9D" w14:textId="77777777" w:rsidTr="00CB7C60">
        <w:trPr>
          <w:trHeight w:val="20"/>
        </w:trPr>
        <w:tc>
          <w:tcPr>
            <w:tcW w:w="1104" w:type="dxa"/>
            <w:tcBorders>
              <w:top w:val="nil"/>
              <w:bottom w:val="nil"/>
            </w:tcBorders>
            <w:hideMark/>
          </w:tcPr>
          <w:p w14:paraId="666C605C" w14:textId="77777777" w:rsidR="007E7948" w:rsidRPr="00D76BFD" w:rsidRDefault="007E7948" w:rsidP="00CB7C60">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66B985CE" w14:textId="77777777" w:rsidR="007E7948" w:rsidRPr="00D76BFD" w:rsidRDefault="007E7948" w:rsidP="00CB7C60">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Pr>
                <w:rFonts w:ascii="Times New Roman" w:eastAsia="Times New Roman" w:hAnsi="Times New Roman" w:cs="Times New Roman"/>
                <w:color w:val="000000" w:themeColor="text1"/>
                <w:kern w:val="24"/>
              </w:rPr>
              <w:t xml:space="preserve">the activity center for individual </w:t>
            </w:r>
            <w:proofErr w:type="spellStart"/>
            <w:r w:rsidRPr="00DC6565">
              <w:rPr>
                <w:rFonts w:ascii="Times New Roman" w:eastAsia="Times New Roman" w:hAnsi="Times New Roman" w:cs="Times New Roman"/>
                <w:i/>
                <w:color w:val="000000" w:themeColor="text1"/>
                <w:kern w:val="24"/>
              </w:rPr>
              <w:t>i</w:t>
            </w:r>
            <w:proofErr w:type="spellEnd"/>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Pr>
                <w:rFonts w:ascii="Times New Roman" w:eastAsia="Times New Roman" w:hAnsi="Times New Roman" w:cs="Times New Roman"/>
                <w:i/>
                <w:iCs/>
                <w:color w:val="000000" w:themeColor="text1"/>
                <w:kern w:val="24"/>
                <w:vertAlign w:val="subscript"/>
              </w:rPr>
              <w:t>i</w:t>
            </w:r>
            <w:r>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Pr>
                <w:rFonts w:ascii="Times New Roman" w:eastAsia="Times New Roman" w:hAnsi="Times New Roman" w:cs="Times New Roman"/>
                <w:color w:val="000000" w:themeColor="text1"/>
                <w:kern w:val="24"/>
              </w:rPr>
              <w:t xml:space="preserve"> the location of trap </w:t>
            </w:r>
            <w:r w:rsidRPr="00DC6565">
              <w:rPr>
                <w:rFonts w:ascii="Times New Roman" w:eastAsia="Times New Roman" w:hAnsi="Times New Roman" w:cs="Times New Roman"/>
                <w:i/>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Pr>
                <w:rFonts w:ascii="Times New Roman" w:eastAsia="Times New Roman" w:hAnsi="Times New Roman" w:cs="Times New Roman"/>
                <w:i/>
                <w:iCs/>
                <w:color w:val="000000" w:themeColor="text1"/>
                <w:kern w:val="24"/>
                <w:vertAlign w:val="subscript"/>
              </w:rPr>
              <w:t>k</w:t>
            </w:r>
          </w:p>
        </w:tc>
      </w:tr>
      <w:tr w:rsidR="007E7948" w:rsidRPr="0040630A" w14:paraId="54D7E7D0"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6BC23C3"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0AB4CAE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Pr>
                <w:rFonts w:ascii="Times New Roman" w:eastAsia="Times New Roman" w:hAnsi="Times New Roman" w:cs="Times New Roman"/>
                <w:color w:val="000000" w:themeColor="text1"/>
                <w:kern w:val="24"/>
              </w:rPr>
              <w:t xml:space="preserve"> (.5 in all scenarios)</w:t>
            </w:r>
          </w:p>
        </w:tc>
      </w:tr>
      <w:tr w:rsidR="007E7948" w:rsidRPr="0040630A" w14:paraId="61DF6DA8" w14:textId="77777777" w:rsidTr="00CB7C60">
        <w:trPr>
          <w:trHeight w:val="20"/>
        </w:trPr>
        <w:tc>
          <w:tcPr>
            <w:tcW w:w="1104" w:type="dxa"/>
            <w:tcBorders>
              <w:top w:val="nil"/>
              <w:bottom w:val="nil"/>
            </w:tcBorders>
            <w:hideMark/>
          </w:tcPr>
          <w:p w14:paraId="79E4FABD" w14:textId="77777777" w:rsidR="007E7948" w:rsidRPr="0038778A" w:rsidRDefault="007E7948" w:rsidP="00CB7C60">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60741F3E"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ies (1 in t2, t5, t6 and 0 in all other scenarios)</w:t>
            </w:r>
          </w:p>
        </w:tc>
      </w:tr>
      <w:tr w:rsidR="007E7948" w:rsidRPr="0040630A" w14:paraId="6AFC3972"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537EA198" w14:textId="77777777" w:rsidR="007E7948" w:rsidRPr="0040630A" w:rsidRDefault="007E7948" w:rsidP="00CB7C60">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C0A1CB6" w14:textId="77777777" w:rsidR="007E7948" w:rsidRPr="00E56FAC"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Pr="0040630A">
              <w:rPr>
                <w:rFonts w:ascii="Times New Roman" w:eastAsia="Times New Roman" w:hAnsi="Times New Roman" w:cs="Times New Roman"/>
                <w:i/>
                <w:color w:val="000000" w:themeColor="text1"/>
                <w:kern w:val="24"/>
                <w:lang w:val="el-GR"/>
              </w:rPr>
              <w:t>Ψ</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(846m in all scenarios)</w:t>
            </w:r>
          </w:p>
        </w:tc>
      </w:tr>
      <w:tr w:rsidR="007E7948" w:rsidRPr="0040630A" w14:paraId="70C29D2C" w14:textId="77777777" w:rsidTr="00CB7C60">
        <w:trPr>
          <w:trHeight w:val="20"/>
        </w:trPr>
        <w:tc>
          <w:tcPr>
            <w:tcW w:w="1104" w:type="dxa"/>
            <w:tcBorders>
              <w:top w:val="nil"/>
              <w:bottom w:val="nil"/>
            </w:tcBorders>
            <w:hideMark/>
          </w:tcPr>
          <w:p w14:paraId="6934C79E" w14:textId="77777777" w:rsidR="007E7948" w:rsidRPr="0040630A" w:rsidRDefault="007E7948" w:rsidP="00CB7C60">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28DAE65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7E7948" w:rsidRPr="0040630A" w14:paraId="1414D457"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75148277"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2EDDF536"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Pr>
                <w:rFonts w:ascii="Times New Roman" w:eastAsia="Times New Roman" w:hAnsi="Times New Roman" w:cs="Times New Roman"/>
                <w:color w:val="000000" w:themeColor="text1"/>
                <w:kern w:val="24"/>
              </w:rPr>
              <w:t xml:space="preserve"> (1.25 in t3, t5, t6 and t7, 0 in all other scenarios)</w:t>
            </w:r>
          </w:p>
        </w:tc>
      </w:tr>
      <w:tr w:rsidR="007E7948" w:rsidRPr="0040630A" w14:paraId="3C9A6E73" w14:textId="77777777" w:rsidTr="00CB7C60">
        <w:trPr>
          <w:trHeight w:val="20"/>
        </w:trPr>
        <w:tc>
          <w:tcPr>
            <w:tcW w:w="1104" w:type="dxa"/>
            <w:tcBorders>
              <w:top w:val="nil"/>
              <w:bottom w:val="nil"/>
            </w:tcBorders>
            <w:hideMark/>
          </w:tcPr>
          <w:p w14:paraId="7E22B829" w14:textId="77777777" w:rsidR="007E7948" w:rsidRPr="0040630A" w:rsidRDefault="007E7948" w:rsidP="00CB7C60">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150003B2"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Pr>
                <w:rFonts w:ascii="Times New Roman" w:eastAsia="Times New Roman" w:hAnsi="Times New Roman" w:cs="Times New Roman"/>
                <w:color w:val="000000" w:themeColor="text1"/>
                <w:kern w:val="24"/>
              </w:rPr>
              <w:t>l</w:t>
            </w:r>
            <w:r w:rsidRPr="003E28B8">
              <w:rPr>
                <w:rFonts w:ascii="Times New Roman" w:eastAsia="Times New Roman" w:hAnsi="Times New Roman" w:cs="Times New Roman"/>
                <w:color w:val="000000" w:themeColor="text1"/>
                <w:kern w:val="24"/>
              </w:rPr>
              <w:t>og expected number of samples deposited by an individual bear after being captured.</w:t>
            </w:r>
            <w:r>
              <w:rPr>
                <w:rFonts w:ascii="Times New Roman" w:eastAsia="Times New Roman" w:hAnsi="Times New Roman" w:cs="Times New Roman"/>
                <w:color w:val="000000" w:themeColor="text1"/>
                <w:kern w:val="24"/>
              </w:rPr>
              <w:t xml:space="preserve"> </w:t>
            </w:r>
          </w:p>
        </w:tc>
      </w:tr>
      <w:tr w:rsidR="007E7948" w:rsidRPr="0040630A" w14:paraId="165D57C9"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B8C00C1" w14:textId="77777777" w:rsidR="007E7948" w:rsidRPr="003E28B8" w:rsidRDefault="007E7948" w:rsidP="00CB7C60">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1505B0D3" w14:textId="77777777" w:rsidR="007E7948" w:rsidRPr="0040630A" w:rsidRDefault="007E7948" w:rsidP="00CB7C60">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6802D8D8" w14:textId="77777777" w:rsidTr="00CB7C60">
        <w:trPr>
          <w:trHeight w:val="20"/>
        </w:trPr>
        <w:tc>
          <w:tcPr>
            <w:tcW w:w="1104" w:type="dxa"/>
            <w:tcBorders>
              <w:top w:val="nil"/>
              <w:bottom w:val="nil"/>
            </w:tcBorders>
            <w:hideMark/>
          </w:tcPr>
          <w:p w14:paraId="15FD784A"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7FC6030"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t, and 0 otherwise.</w:t>
            </w:r>
          </w:p>
        </w:tc>
      </w:tr>
      <w:tr w:rsidR="007E7948" w:rsidRPr="0040630A" w14:paraId="3A3B3A1B" w14:textId="77777777" w:rsidTr="00CB7C60">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5045B447" w14:textId="77777777" w:rsidR="007E7948" w:rsidRPr="0040630A" w:rsidRDefault="007E7948" w:rsidP="00CB7C60">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1D21F185" w14:textId="77777777" w:rsidR="007E7948" w:rsidRPr="0040630A" w:rsidRDefault="007E7948" w:rsidP="00CB7C60">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r w:rsidR="007E7948" w:rsidRPr="0040630A" w14:paraId="3D380C2F" w14:textId="77777777" w:rsidTr="00CB7C60">
        <w:trPr>
          <w:trHeight w:val="20"/>
        </w:trPr>
        <w:tc>
          <w:tcPr>
            <w:tcW w:w="1104" w:type="dxa"/>
            <w:tcBorders>
              <w:top w:val="nil"/>
            </w:tcBorders>
            <w:hideMark/>
          </w:tcPr>
          <w:p w14:paraId="0D30FFE5" w14:textId="77777777" w:rsidR="007E7948" w:rsidRPr="0040630A" w:rsidRDefault="007E7948" w:rsidP="00CB7C60">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2BD59EC1" w14:textId="77777777" w:rsidR="007E7948" w:rsidRPr="0040630A" w:rsidRDefault="007E7948" w:rsidP="00CB7C60">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N},{k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K}</w:t>
            </w:r>
            <w:r>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2A383826" w14:textId="77777777" w:rsidR="007E7948" w:rsidRPr="0040630A" w:rsidRDefault="007E7948" w:rsidP="007E7948">
      <w:pPr>
        <w:pStyle w:val="BodyText"/>
        <w:spacing w:line="480" w:lineRule="auto"/>
        <w:rPr>
          <w:rFonts w:ascii="Times New Roman" w:hAnsi="Times New Roman" w:cs="Times New Roman"/>
        </w:rPr>
      </w:pPr>
    </w:p>
    <w:p w14:paraId="4CAE3B85" w14:textId="77777777" w:rsidR="00C1151B" w:rsidRDefault="00C1151B">
      <w:r>
        <w:rPr>
          <w:i/>
        </w:rPr>
        <w:br w:type="page"/>
      </w:r>
    </w:p>
    <w:p w14:paraId="79A4E202" w14:textId="77777777" w:rsidR="00F30D8F" w:rsidRPr="00294E0E" w:rsidRDefault="00F30D8F" w:rsidP="00F30D8F">
      <w:pPr>
        <w:pStyle w:val="Caption"/>
        <w:keepNext/>
        <w:spacing w:line="360" w:lineRule="auto"/>
        <w:rPr>
          <w:rFonts w:ascii="Times New Roman" w:hAnsi="Times New Roman" w:cs="Times New Roman"/>
          <w:i w:val="0"/>
        </w:rPr>
      </w:pPr>
      <w:bookmarkStart w:id="90" w:name="_Ref533069986"/>
      <w:r w:rsidRPr="00CB7C60">
        <w:rPr>
          <w:rFonts w:ascii="Times New Roman" w:hAnsi="Times New Roman" w:cs="Times New Roman"/>
          <w:i w:val="0"/>
        </w:rPr>
        <w:lastRenderedPageBreak/>
        <w:t xml:space="preserve">Table </w:t>
      </w:r>
      <w:r w:rsidRPr="00CB7C60">
        <w:rPr>
          <w:rFonts w:ascii="Times New Roman" w:hAnsi="Times New Roman" w:cs="Times New Roman"/>
          <w:i w:val="0"/>
        </w:rPr>
        <w:fldChar w:fldCharType="begin"/>
      </w:r>
      <w:r w:rsidRPr="00CB7C60">
        <w:rPr>
          <w:rFonts w:ascii="Times New Roman" w:hAnsi="Times New Roman" w:cs="Times New Roman"/>
          <w:i w:val="0"/>
        </w:rPr>
        <w:instrText xml:space="preserve"> SEQ Table \* ARABIC </w:instrText>
      </w:r>
      <w:r w:rsidRPr="00CB7C60">
        <w:rPr>
          <w:rFonts w:ascii="Times New Roman" w:hAnsi="Times New Roman" w:cs="Times New Roman"/>
          <w:i w:val="0"/>
        </w:rPr>
        <w:fldChar w:fldCharType="separate"/>
      </w:r>
      <w:r w:rsidRPr="00CB7C60">
        <w:rPr>
          <w:rFonts w:ascii="Times New Roman" w:hAnsi="Times New Roman" w:cs="Times New Roman"/>
          <w:i w:val="0"/>
          <w:noProof/>
        </w:rPr>
        <w:t>2</w:t>
      </w:r>
      <w:r w:rsidRPr="00CB7C60">
        <w:rPr>
          <w:rFonts w:ascii="Times New Roman" w:hAnsi="Times New Roman" w:cs="Times New Roman"/>
          <w:i w:val="0"/>
        </w:rPr>
        <w:fldChar w:fldCharType="end"/>
      </w:r>
      <w:r>
        <w:rPr>
          <w:i w:val="0"/>
        </w:rPr>
        <w:t>.</w:t>
      </w:r>
      <w:r w:rsidRPr="007E7948">
        <w:rPr>
          <w:i w:val="0"/>
        </w:rPr>
        <w:t xml:space="preserve"> </w:t>
      </w:r>
      <w:r>
        <w:rPr>
          <w:rFonts w:ascii="Times New Roman" w:hAnsi="Times New Roman" w:cs="Times New Roman"/>
          <w:i w:val="0"/>
        </w:rPr>
        <w:t>Density estimates, AIC values, and parameter estimates for the four investigated models on the empirical data set.</w:t>
      </w:r>
    </w:p>
    <w:tbl>
      <w:tblPr>
        <w:tblStyle w:val="PlainTable4"/>
        <w:tblW w:w="0" w:type="auto"/>
        <w:tblLook w:val="04A0" w:firstRow="1" w:lastRow="0" w:firstColumn="1" w:lastColumn="0" w:noHBand="0" w:noVBand="1"/>
      </w:tblPr>
      <w:tblGrid>
        <w:gridCol w:w="1720"/>
        <w:gridCol w:w="1116"/>
        <w:gridCol w:w="1116"/>
        <w:gridCol w:w="1116"/>
        <w:gridCol w:w="1047"/>
        <w:gridCol w:w="960"/>
        <w:gridCol w:w="960"/>
      </w:tblGrid>
      <w:tr w:rsidR="00F30D8F" w:rsidRPr="007E7948" w14:paraId="25B1E919" w14:textId="77777777" w:rsidTr="00631D88">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bottom w:val="single" w:sz="4" w:space="0" w:color="auto"/>
            </w:tcBorders>
            <w:noWrap/>
            <w:hideMark/>
          </w:tcPr>
          <w:p w14:paraId="457F64AE"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model</w:t>
            </w:r>
          </w:p>
        </w:tc>
        <w:tc>
          <w:tcPr>
            <w:tcW w:w="1116" w:type="dxa"/>
            <w:tcBorders>
              <w:top w:val="single" w:sz="4" w:space="0" w:color="auto"/>
              <w:bottom w:val="single" w:sz="4" w:space="0" w:color="auto"/>
            </w:tcBorders>
          </w:tcPr>
          <w:p w14:paraId="43464E16" w14:textId="77777777" w:rsidR="00F30D8F" w:rsidRPr="00155BA7"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F30D8F">
              <w:rPr>
                <w:rStyle w:val="Emphasis"/>
                <w:rFonts w:ascii="Times New Roman" w:hAnsi="Times New Roman" w:cs="Times New Roman"/>
                <w:bCs w:val="0"/>
                <w:iCs w:val="0"/>
                <w:shd w:val="clear" w:color="auto" w:fill="FFFFFF"/>
              </w:rPr>
              <w:t>D̂</w:t>
            </w:r>
          </w:p>
        </w:tc>
        <w:tc>
          <w:tcPr>
            <w:tcW w:w="1116" w:type="dxa"/>
            <w:tcBorders>
              <w:top w:val="single" w:sz="4" w:space="0" w:color="auto"/>
              <w:bottom w:val="single" w:sz="4" w:space="0" w:color="auto"/>
            </w:tcBorders>
            <w:noWrap/>
            <w:hideMark/>
          </w:tcPr>
          <w:p w14:paraId="7B2E8AE3"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AIC</w:t>
            </w:r>
          </w:p>
        </w:tc>
        <w:tc>
          <w:tcPr>
            <w:tcW w:w="1116" w:type="dxa"/>
            <w:tcBorders>
              <w:top w:val="single" w:sz="4" w:space="0" w:color="auto"/>
              <w:bottom w:val="single" w:sz="4" w:space="0" w:color="auto"/>
            </w:tcBorders>
            <w:noWrap/>
            <w:hideMark/>
          </w:tcPr>
          <w:p w14:paraId="4393320E"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sidRPr="007E7948">
              <w:rPr>
                <w:rFonts w:ascii="Times New Roman" w:hAnsi="Times New Roman" w:cs="Times New Roman"/>
                <w:i w:val="0"/>
              </w:rPr>
              <w:t>AICc</w:t>
            </w:r>
            <w:proofErr w:type="spellEnd"/>
          </w:p>
        </w:tc>
        <w:tc>
          <w:tcPr>
            <w:tcW w:w="1047" w:type="dxa"/>
            <w:tcBorders>
              <w:top w:val="single" w:sz="4" w:space="0" w:color="auto"/>
              <w:bottom w:val="single" w:sz="4" w:space="0" w:color="auto"/>
            </w:tcBorders>
            <w:noWrap/>
            <w:hideMark/>
          </w:tcPr>
          <w:p w14:paraId="00F42C37"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roofErr w:type="spellStart"/>
            <w:r>
              <w:rPr>
                <w:rFonts w:ascii="Times New Roman" w:hAnsi="Times New Roman" w:cs="Times New Roman"/>
                <w:i w:val="0"/>
              </w:rPr>
              <w:t>Δ</w:t>
            </w:r>
            <w:r w:rsidRPr="007E7948">
              <w:rPr>
                <w:rFonts w:ascii="Times New Roman" w:hAnsi="Times New Roman" w:cs="Times New Roman"/>
                <w:i w:val="0"/>
              </w:rPr>
              <w:t>AICc</w:t>
            </w:r>
            <w:proofErr w:type="spellEnd"/>
          </w:p>
        </w:tc>
        <w:tc>
          <w:tcPr>
            <w:tcW w:w="960" w:type="dxa"/>
            <w:tcBorders>
              <w:top w:val="single" w:sz="4" w:space="0" w:color="auto"/>
              <w:bottom w:val="single" w:sz="4" w:space="0" w:color="auto"/>
            </w:tcBorders>
            <w:noWrap/>
            <w:hideMark/>
          </w:tcPr>
          <w:p w14:paraId="3250E763"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960" w:type="dxa"/>
            <w:tcBorders>
              <w:top w:val="single" w:sz="4" w:space="0" w:color="auto"/>
              <w:bottom w:val="single" w:sz="4" w:space="0" w:color="auto"/>
            </w:tcBorders>
            <w:noWrap/>
            <w:hideMark/>
          </w:tcPr>
          <w:p w14:paraId="64C99DA7" w14:textId="77777777" w:rsidR="00F30D8F" w:rsidRPr="007E7948" w:rsidRDefault="00F30D8F" w:rsidP="00631D88">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p>
        </w:tc>
      </w:tr>
      <w:tr w:rsidR="00F30D8F" w:rsidRPr="007E7948" w14:paraId="409F88D5" w14:textId="77777777" w:rsidTr="00631D8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tcBorders>
            <w:noWrap/>
            <w:hideMark/>
          </w:tcPr>
          <w:p w14:paraId="35482293"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r w:rsidRPr="007E7948">
              <w:rPr>
                <w:rFonts w:ascii="Times New Roman" w:hAnsi="Times New Roman" w:cs="Times New Roman"/>
                <w:i w:val="0"/>
              </w:rPr>
              <w:t xml:space="preserve"> + t</w:t>
            </w:r>
          </w:p>
        </w:tc>
        <w:tc>
          <w:tcPr>
            <w:tcW w:w="1116" w:type="dxa"/>
            <w:tcBorders>
              <w:top w:val="single" w:sz="4" w:space="0" w:color="auto"/>
            </w:tcBorders>
          </w:tcPr>
          <w:p w14:paraId="2B63279D"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421.567</w:t>
            </w:r>
          </w:p>
        </w:tc>
        <w:tc>
          <w:tcPr>
            <w:tcW w:w="1116" w:type="dxa"/>
            <w:tcBorders>
              <w:top w:val="single" w:sz="4" w:space="0" w:color="auto"/>
            </w:tcBorders>
            <w:noWrap/>
            <w:hideMark/>
          </w:tcPr>
          <w:p w14:paraId="15F36D15"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3108.907</w:t>
            </w:r>
          </w:p>
        </w:tc>
        <w:tc>
          <w:tcPr>
            <w:tcW w:w="1116" w:type="dxa"/>
            <w:tcBorders>
              <w:top w:val="single" w:sz="4" w:space="0" w:color="auto"/>
            </w:tcBorders>
            <w:noWrap/>
            <w:hideMark/>
          </w:tcPr>
          <w:p w14:paraId="36AC7733"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3113.142</w:t>
            </w:r>
          </w:p>
        </w:tc>
        <w:tc>
          <w:tcPr>
            <w:tcW w:w="1047" w:type="dxa"/>
            <w:tcBorders>
              <w:top w:val="single" w:sz="4" w:space="0" w:color="auto"/>
            </w:tcBorders>
            <w:noWrap/>
            <w:hideMark/>
          </w:tcPr>
          <w:p w14:paraId="1165BEB0"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0</w:t>
            </w:r>
          </w:p>
        </w:tc>
        <w:tc>
          <w:tcPr>
            <w:tcW w:w="960" w:type="dxa"/>
            <w:tcBorders>
              <w:top w:val="single" w:sz="4" w:space="0" w:color="auto"/>
            </w:tcBorders>
            <w:noWrap/>
            <w:hideMark/>
          </w:tcPr>
          <w:p w14:paraId="075133A4"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3.247</w:t>
            </w:r>
          </w:p>
        </w:tc>
        <w:tc>
          <w:tcPr>
            <w:tcW w:w="960" w:type="dxa"/>
            <w:tcBorders>
              <w:top w:val="single" w:sz="4" w:space="0" w:color="auto"/>
            </w:tcBorders>
            <w:noWrap/>
            <w:hideMark/>
          </w:tcPr>
          <w:p w14:paraId="5136DBE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-2.983</w:t>
            </w:r>
          </w:p>
        </w:tc>
      </w:tr>
      <w:tr w:rsidR="00F30D8F" w:rsidRPr="007E7948" w14:paraId="4D2A0576" w14:textId="77777777" w:rsidTr="00631D88">
        <w:trPr>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35131A4"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b</w:t>
            </w:r>
            <w:r w:rsidRPr="00CB7C60">
              <w:rPr>
                <w:rFonts w:ascii="Times New Roman" w:hAnsi="Times New Roman" w:cs="Times New Roman"/>
                <w:i w:val="0"/>
                <w:vertAlign w:val="subscript"/>
              </w:rPr>
              <w:t>k</w:t>
            </w:r>
          </w:p>
        </w:tc>
        <w:tc>
          <w:tcPr>
            <w:tcW w:w="1116" w:type="dxa"/>
          </w:tcPr>
          <w:p w14:paraId="1CEA2763"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418.855</w:t>
            </w:r>
          </w:p>
        </w:tc>
        <w:tc>
          <w:tcPr>
            <w:tcW w:w="1116" w:type="dxa"/>
            <w:noWrap/>
            <w:hideMark/>
          </w:tcPr>
          <w:p w14:paraId="5DF5CD6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3159.17</w:t>
            </w:r>
          </w:p>
        </w:tc>
        <w:tc>
          <w:tcPr>
            <w:tcW w:w="1116" w:type="dxa"/>
            <w:noWrap/>
            <w:hideMark/>
          </w:tcPr>
          <w:p w14:paraId="39D559A8"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3159.786</w:t>
            </w:r>
          </w:p>
        </w:tc>
        <w:tc>
          <w:tcPr>
            <w:tcW w:w="1047" w:type="dxa"/>
            <w:noWrap/>
            <w:hideMark/>
          </w:tcPr>
          <w:p w14:paraId="48DD6430"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46.644</w:t>
            </w:r>
          </w:p>
        </w:tc>
        <w:tc>
          <w:tcPr>
            <w:tcW w:w="960" w:type="dxa"/>
            <w:noWrap/>
            <w:hideMark/>
          </w:tcPr>
          <w:p w14:paraId="70595D53"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3.039</w:t>
            </w:r>
          </w:p>
        </w:tc>
        <w:tc>
          <w:tcPr>
            <w:tcW w:w="960" w:type="dxa"/>
            <w:noWrap/>
            <w:hideMark/>
          </w:tcPr>
          <w:p w14:paraId="2F5E3BD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-2.412</w:t>
            </w:r>
          </w:p>
        </w:tc>
      </w:tr>
      <w:tr w:rsidR="00F30D8F" w:rsidRPr="007E7948" w14:paraId="21F90A01" w14:textId="77777777" w:rsidTr="00631D8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0206AB7"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t</w:t>
            </w:r>
          </w:p>
        </w:tc>
        <w:tc>
          <w:tcPr>
            <w:tcW w:w="1116" w:type="dxa"/>
          </w:tcPr>
          <w:p w14:paraId="56AAC911"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434.658</w:t>
            </w:r>
          </w:p>
        </w:tc>
        <w:tc>
          <w:tcPr>
            <w:tcW w:w="1116" w:type="dxa"/>
            <w:noWrap/>
            <w:hideMark/>
          </w:tcPr>
          <w:p w14:paraId="70F0822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3563.747</w:t>
            </w:r>
          </w:p>
        </w:tc>
        <w:tc>
          <w:tcPr>
            <w:tcW w:w="1116" w:type="dxa"/>
            <w:noWrap/>
            <w:hideMark/>
          </w:tcPr>
          <w:p w14:paraId="55BE822A"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3566.947</w:t>
            </w:r>
          </w:p>
        </w:tc>
        <w:tc>
          <w:tcPr>
            <w:tcW w:w="1047" w:type="dxa"/>
            <w:noWrap/>
            <w:hideMark/>
          </w:tcPr>
          <w:p w14:paraId="0894574F"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453.805</w:t>
            </w:r>
          </w:p>
        </w:tc>
        <w:tc>
          <w:tcPr>
            <w:tcW w:w="960" w:type="dxa"/>
            <w:noWrap/>
            <w:hideMark/>
          </w:tcPr>
          <w:p w14:paraId="3DE62134"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noWrap/>
            <w:hideMark/>
          </w:tcPr>
          <w:p w14:paraId="4094A7E0" w14:textId="77777777" w:rsidR="00F30D8F" w:rsidRPr="007E7948" w:rsidRDefault="00F30D8F" w:rsidP="00631D88">
            <w:pPr>
              <w:pStyle w:val="Caption"/>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-2.538</w:t>
            </w:r>
          </w:p>
        </w:tc>
      </w:tr>
      <w:tr w:rsidR="00F30D8F" w:rsidRPr="007E7948" w14:paraId="5568D3F8" w14:textId="77777777" w:rsidTr="00631D88">
        <w:trPr>
          <w:trHeight w:val="290"/>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tcBorders>
            <w:noWrap/>
            <w:hideMark/>
          </w:tcPr>
          <w:p w14:paraId="6A0182BB" w14:textId="77777777" w:rsidR="00F30D8F" w:rsidRPr="007E7948" w:rsidRDefault="00F30D8F" w:rsidP="00631D88">
            <w:pPr>
              <w:pStyle w:val="Caption"/>
              <w:jc w:val="center"/>
              <w:rPr>
                <w:rFonts w:ascii="Times New Roman" w:hAnsi="Times New Roman" w:cs="Times New Roman"/>
                <w:i w:val="0"/>
              </w:rPr>
            </w:pPr>
            <w:r w:rsidRPr="007E7948">
              <w:rPr>
                <w:rFonts w:ascii="Times New Roman" w:hAnsi="Times New Roman" w:cs="Times New Roman"/>
                <w:i w:val="0"/>
              </w:rPr>
              <w:t>g</w:t>
            </w:r>
            <w:r w:rsidRPr="00CB7C60">
              <w:rPr>
                <w:rFonts w:ascii="Times New Roman" w:hAnsi="Times New Roman" w:cs="Times New Roman"/>
                <w:i w:val="0"/>
                <w:vertAlign w:val="subscript"/>
              </w:rPr>
              <w:t>0</w:t>
            </w:r>
            <w:r>
              <w:rPr>
                <w:rFonts w:ascii="Times New Roman" w:hAnsi="Times New Roman" w:cs="Times New Roman"/>
                <w:i w:val="0"/>
                <w:vertAlign w:val="subscript"/>
              </w:rPr>
              <w:t xml:space="preserve"> </w:t>
            </w:r>
            <w:r w:rsidRPr="007E7948">
              <w:rPr>
                <w:rFonts w:ascii="Times New Roman" w:hAnsi="Times New Roman" w:cs="Times New Roman"/>
                <w:i w:val="0"/>
              </w:rPr>
              <w:t>~</w:t>
            </w:r>
            <w:r>
              <w:rPr>
                <w:rFonts w:ascii="Times New Roman" w:hAnsi="Times New Roman" w:cs="Times New Roman"/>
                <w:i w:val="0"/>
              </w:rPr>
              <w:t xml:space="preserve"> </w:t>
            </w:r>
            <w:r w:rsidRPr="007E7948">
              <w:rPr>
                <w:rFonts w:ascii="Times New Roman" w:hAnsi="Times New Roman" w:cs="Times New Roman"/>
                <w:i w:val="0"/>
              </w:rPr>
              <w:t>1</w:t>
            </w:r>
          </w:p>
        </w:tc>
        <w:tc>
          <w:tcPr>
            <w:tcW w:w="1116" w:type="dxa"/>
            <w:tcBorders>
              <w:bottom w:val="single" w:sz="4" w:space="0" w:color="auto"/>
            </w:tcBorders>
          </w:tcPr>
          <w:p w14:paraId="57012CE1"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Pr>
                <w:rFonts w:ascii="Times New Roman" w:hAnsi="Times New Roman" w:cs="Times New Roman"/>
                <w:i w:val="0"/>
              </w:rPr>
              <w:t>433.228</w:t>
            </w:r>
          </w:p>
        </w:tc>
        <w:tc>
          <w:tcPr>
            <w:tcW w:w="1116" w:type="dxa"/>
            <w:tcBorders>
              <w:bottom w:val="single" w:sz="4" w:space="0" w:color="auto"/>
            </w:tcBorders>
            <w:noWrap/>
            <w:hideMark/>
          </w:tcPr>
          <w:p w14:paraId="6323919F"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3629.97</w:t>
            </w:r>
          </w:p>
        </w:tc>
        <w:tc>
          <w:tcPr>
            <w:tcW w:w="1116" w:type="dxa"/>
            <w:tcBorders>
              <w:bottom w:val="single" w:sz="4" w:space="0" w:color="auto"/>
            </w:tcBorders>
            <w:noWrap/>
            <w:hideMark/>
          </w:tcPr>
          <w:p w14:paraId="6696717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3630.27</w:t>
            </w:r>
          </w:p>
        </w:tc>
        <w:tc>
          <w:tcPr>
            <w:tcW w:w="1047" w:type="dxa"/>
            <w:tcBorders>
              <w:bottom w:val="single" w:sz="4" w:space="0" w:color="auto"/>
            </w:tcBorders>
            <w:noWrap/>
            <w:hideMark/>
          </w:tcPr>
          <w:p w14:paraId="348B502C"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517.128</w:t>
            </w:r>
          </w:p>
        </w:tc>
        <w:tc>
          <w:tcPr>
            <w:tcW w:w="960" w:type="dxa"/>
            <w:tcBorders>
              <w:bottom w:val="single" w:sz="4" w:space="0" w:color="auto"/>
            </w:tcBorders>
            <w:noWrap/>
            <w:hideMark/>
          </w:tcPr>
          <w:p w14:paraId="5F8F8A70"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n/a</w:t>
            </w:r>
          </w:p>
        </w:tc>
        <w:tc>
          <w:tcPr>
            <w:tcW w:w="960" w:type="dxa"/>
            <w:tcBorders>
              <w:bottom w:val="single" w:sz="4" w:space="0" w:color="auto"/>
            </w:tcBorders>
            <w:noWrap/>
            <w:hideMark/>
          </w:tcPr>
          <w:p w14:paraId="20BEDE74" w14:textId="77777777" w:rsidR="00F30D8F" w:rsidRPr="007E7948" w:rsidRDefault="00F30D8F" w:rsidP="00631D88">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rPr>
            </w:pPr>
            <w:r w:rsidRPr="007E7948">
              <w:rPr>
                <w:rFonts w:ascii="Times New Roman" w:hAnsi="Times New Roman" w:cs="Times New Roman"/>
                <w:i w:val="0"/>
              </w:rPr>
              <w:t>-1.302</w:t>
            </w:r>
          </w:p>
        </w:tc>
      </w:tr>
    </w:tbl>
    <w:p w14:paraId="3198A40A" w14:textId="77777777" w:rsidR="00F30D8F" w:rsidRDefault="00F30D8F" w:rsidP="00F30D8F">
      <w:pPr>
        <w:pStyle w:val="Caption"/>
        <w:rPr>
          <w:rFonts w:ascii="Times New Roman" w:hAnsi="Times New Roman" w:cs="Times New Roman"/>
        </w:rPr>
      </w:pPr>
      <w:r>
        <w:rPr>
          <w:rFonts w:ascii="Times New Roman" w:hAnsi="Times New Roman" w:cs="Times New Roman"/>
        </w:rPr>
        <w:br w:type="page"/>
      </w:r>
    </w:p>
    <w:p w14:paraId="64091126" w14:textId="7EF3ADE2" w:rsidR="002A5D2C" w:rsidRPr="00A54904" w:rsidRDefault="002A5D2C" w:rsidP="00C52978">
      <w:pPr>
        <w:pStyle w:val="BodyText"/>
        <w:spacing w:line="360" w:lineRule="auto"/>
        <w:rPr>
          <w:rFonts w:eastAsiaTheme="minorEastAsia"/>
        </w:rPr>
      </w:pPr>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90"/>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DD7B16" w:rsidRPr="00F15945" w:rsidRDefault="00DD7B16"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DD7B16" w:rsidRPr="00F15945" w:rsidRDefault="00DD7B16"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DD7B16" w:rsidRDefault="00DD7B16" w:rsidP="004E5F87">
                            <w:pPr>
                              <w:rPr>
                                <w:rFonts w:ascii="Times" w:hAnsi="Times" w:cs="Times"/>
                                <w:sz w:val="36"/>
                                <w:szCs w:val="36"/>
                              </w:rPr>
                            </w:pPr>
                            <w:r>
                              <w:rPr>
                                <w:rFonts w:ascii="Times" w:hAnsi="Times" w:cs="Times"/>
                                <w:sz w:val="36"/>
                                <w:szCs w:val="36"/>
                              </w:rPr>
                              <w:t>A</w:t>
                            </w:r>
                          </w:p>
                          <w:p w14:paraId="759175E7" w14:textId="77777777" w:rsidR="00DD7B16" w:rsidRPr="00F15945" w:rsidRDefault="00DD7B16"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DD7B16" w:rsidRDefault="00DD7B16" w:rsidP="004E5F87">
                      <w:pPr>
                        <w:rPr>
                          <w:rFonts w:ascii="Times" w:hAnsi="Times" w:cs="Times"/>
                          <w:sz w:val="36"/>
                          <w:szCs w:val="36"/>
                        </w:rPr>
                      </w:pPr>
                      <w:r>
                        <w:rPr>
                          <w:rFonts w:ascii="Times" w:hAnsi="Times" w:cs="Times"/>
                          <w:sz w:val="36"/>
                          <w:szCs w:val="36"/>
                        </w:rPr>
                        <w:t>A</w:t>
                      </w:r>
                    </w:p>
                    <w:p w14:paraId="759175E7" w14:textId="77777777" w:rsidR="00DD7B16" w:rsidRPr="00F15945" w:rsidRDefault="00DD7B16"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1D985659" w:rsidR="00954B25" w:rsidRPr="00C1151B" w:rsidRDefault="00954B25" w:rsidP="00954B25">
      <w:pPr>
        <w:pStyle w:val="Caption"/>
        <w:spacing w:line="360" w:lineRule="auto"/>
      </w:pPr>
      <w:bookmarkStart w:id="91" w:name="_Ref533070892"/>
      <w:bookmarkStart w:id="92" w:name="_Ref533070089"/>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bookmarkEnd w:id="91"/>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3424248E" w14:textId="3E39EB92" w:rsidR="00C744B4" w:rsidRPr="00294E0E" w:rsidRDefault="00954B25">
      <w:pPr>
        <w:pStyle w:val="Caption"/>
        <w:keepNext/>
        <w:spacing w:line="360" w:lineRule="auto"/>
        <w:rPr>
          <w:rFonts w:ascii="Times New Roman" w:hAnsi="Times New Roman" w:cs="Times New Roman"/>
          <w:noProof/>
        </w:rPr>
        <w:pPrChange w:id="93" w:author="Nick Gondek" w:date="2019-01-05T12:36:00Z">
          <w:pPr>
            <w:pStyle w:val="Caption"/>
            <w:spacing w:line="360" w:lineRule="auto"/>
          </w:pPr>
        </w:pPrChange>
      </w:pPr>
      <w:r w:rsidRPr="00294E0E">
        <w:rPr>
          <w:rFonts w:ascii="Times New Roman" w:hAnsi="Times New Roman" w:cs="Times New Roman"/>
        </w:rPr>
        <w:br w:type="page"/>
      </w:r>
      <w:r w:rsidR="005A0B0A"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Pr>
          <w:i w:val="0"/>
          <w:noProof/>
        </w:rPr>
        <w:t>4</w:t>
      </w:r>
      <w:r w:rsidR="00734E27">
        <w:rPr>
          <w:i w:val="0"/>
        </w:rPr>
        <w:fldChar w:fldCharType="end"/>
      </w:r>
      <w:bookmarkEnd w:id="92"/>
      <w:r w:rsidR="00EA7BDE" w:rsidRPr="005751F1">
        <w:rPr>
          <w:rFonts w:ascii="Times New Roman" w:eastAsia="Times New Roman" w:hAnsi="Times New Roman" w:cs="Times New Roman"/>
          <w:i w:val="0"/>
          <w:color w:val="000000" w:themeColor="text1"/>
          <w:kern w:val="24"/>
        </w:rPr>
        <w:t xml:space="preserve">. </w:t>
      </w:r>
      <w:r w:rsidR="001842BA">
        <w:rPr>
          <w:rFonts w:ascii="Times New Roman" w:eastAsia="Times New Roman" w:hAnsi="Times New Roman" w:cs="Times New Roman"/>
          <w:i w:val="0"/>
          <w:color w:val="000000" w:themeColor="text1"/>
          <w:kern w:val="24"/>
        </w:rPr>
        <w:t>Violin plots depicting the distribution of r</w:t>
      </w:r>
      <w:r w:rsidR="00EA7BDE" w:rsidRPr="005751F1">
        <w:rPr>
          <w:rFonts w:ascii="Times New Roman" w:eastAsia="Times New Roman" w:hAnsi="Times New Roman" w:cs="Times New Roman"/>
          <w:i w:val="0"/>
          <w:color w:val="000000" w:themeColor="text1"/>
          <w:kern w:val="24"/>
        </w:rPr>
        <w:t>atio</w:t>
      </w:r>
      <w:r w:rsidR="001842BA">
        <w:rPr>
          <w:rFonts w:ascii="Times New Roman" w:eastAsia="Times New Roman" w:hAnsi="Times New Roman" w:cs="Times New Roman"/>
          <w:i w:val="0"/>
          <w:color w:val="000000" w:themeColor="text1"/>
          <w:kern w:val="24"/>
        </w:rPr>
        <w:t>s</w:t>
      </w:r>
      <w:r w:rsidR="00EA7BDE" w:rsidRPr="005751F1">
        <w:rPr>
          <w:rFonts w:ascii="Times New Roman" w:eastAsia="Times New Roman" w:hAnsi="Times New Roman" w:cs="Times New Roman"/>
          <w:i w:val="0"/>
          <w:color w:val="000000" w:themeColor="text1"/>
          <w:kern w:val="24"/>
        </w:rPr>
        <w:t xml:space="preserve">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1842BA">
        <w:rPr>
          <w:rFonts w:ascii="Times New Roman" w:eastAsia="Times New Roman" w:hAnsi="Times New Roman" w:cs="Times New Roman"/>
          <w:i w:val="0"/>
          <w:color w:val="000000" w:themeColor="text1"/>
          <w:kern w:val="24"/>
        </w:rPr>
        <w:t xml:space="preserve">; </w:t>
      </w:r>
      <w:bookmarkStart w:id="94" w:name="_Hlk534030180"/>
      <w:r w:rsidR="006A7134">
        <w:rPr>
          <w:rFonts w:ascii="Times New Roman" w:eastAsia="Times New Roman" w:hAnsi="Times New Roman" w:cs="Times New Roman"/>
          <w:i w:val="0"/>
          <w:color w:val="000000" w:themeColor="text1"/>
          <w:kern w:val="24"/>
        </w:rPr>
        <w:t xml:space="preserve">diamonds </w:t>
      </w:r>
      <w:r w:rsidR="001842BA">
        <w:rPr>
          <w:rFonts w:ascii="Times New Roman" w:eastAsia="Times New Roman" w:hAnsi="Times New Roman" w:cs="Times New Roman"/>
          <w:i w:val="0"/>
          <w:color w:val="000000" w:themeColor="text1"/>
          <w:kern w:val="24"/>
        </w:rPr>
        <w:t xml:space="preserve">depict </w:t>
      </w:r>
      <w:commentRangeStart w:id="95"/>
      <w:commentRangeStart w:id="96"/>
      <w:r w:rsidR="001842BA">
        <w:rPr>
          <w:rFonts w:ascii="Times New Roman" w:eastAsia="Times New Roman" w:hAnsi="Times New Roman" w:cs="Times New Roman"/>
          <w:i w:val="0"/>
          <w:color w:val="000000" w:themeColor="text1"/>
          <w:kern w:val="24"/>
        </w:rPr>
        <w:t xml:space="preserve">mean </w:t>
      </w:r>
      <w:commentRangeEnd w:id="95"/>
      <w:r w:rsidR="001842BA">
        <w:rPr>
          <w:rStyle w:val="CommentReference"/>
          <w:i w:val="0"/>
        </w:rPr>
        <w:commentReference w:id="95"/>
      </w:r>
      <w:commentRangeEnd w:id="96"/>
      <w:r w:rsidR="006A7134">
        <w:rPr>
          <w:rStyle w:val="CommentReference"/>
          <w:i w:val="0"/>
        </w:rPr>
        <w:commentReference w:id="96"/>
      </w:r>
      <w:r w:rsidR="001842BA">
        <w:rPr>
          <w:rFonts w:ascii="Times New Roman" w:eastAsia="Times New Roman" w:hAnsi="Times New Roman" w:cs="Times New Roman"/>
          <w:i w:val="0"/>
          <w:color w:val="000000" w:themeColor="text1"/>
          <w:kern w:val="24"/>
        </w:rPr>
        <w:t>values</w:t>
      </w:r>
      <w:bookmarkEnd w:id="94"/>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005A0B0A" w:rsidRPr="005A0B0A">
        <w:rPr>
          <w:noProof/>
        </w:rPr>
        <w:t xml:space="preserve"> </w:t>
      </w:r>
      <w:commentRangeStart w:id="97"/>
      <w:r w:rsidR="005A0B0A">
        <w:rPr>
          <w:noProof/>
        </w:rPr>
        <w:drawing>
          <wp:inline distT="0" distB="0" distL="0" distR="0" wp14:anchorId="5F1F00FC" wp14:editId="4DFAC0C6">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commentRangeEnd w:id="97"/>
      <w:r w:rsidR="001A29CD">
        <w:rPr>
          <w:rStyle w:val="CommentReference"/>
          <w:i w:val="0"/>
        </w:rPr>
        <w:commentReference w:id="97"/>
      </w:r>
      <w:r w:rsidR="00EA7BDE" w:rsidRPr="00EA7BDE">
        <w:rPr>
          <w:noProof/>
        </w:rPr>
        <w:t xml:space="preserve"> </w:t>
      </w:r>
      <w:r w:rsidR="00C744B4" w:rsidRPr="00294E0E">
        <w:rPr>
          <w:rFonts w:ascii="Times New Roman" w:hAnsi="Times New Roman" w:cs="Times New Roman"/>
          <w:noProof/>
        </w:rPr>
        <w:br w:type="page"/>
      </w:r>
    </w:p>
    <w:p w14:paraId="699B1AD3" w14:textId="73CFE10F"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and full data sets</w:t>
      </w:r>
      <w:r w:rsidR="0032714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6A7134">
        <w:rPr>
          <w:rFonts w:ascii="Times New Roman" w:hAnsi="Times New Roman" w:cs="Times New Roman"/>
          <w:i w:val="0"/>
          <w:noProof/>
        </w:rPr>
        <w:t xml:space="preserve">Diamonds </w:t>
      </w:r>
      <w:r w:rsidR="00357AC2">
        <w:rPr>
          <w:rFonts w:ascii="Times New Roman" w:hAnsi="Times New Roman" w:cs="Times New Roman"/>
          <w:i w:val="0"/>
          <w:noProof/>
        </w:rPr>
        <w:t>represent mean</w:t>
      </w:r>
      <w:r w:rsidR="001842BA">
        <w:rPr>
          <w:rFonts w:ascii="Times New Roman" w:hAnsi="Times New Roman" w:cs="Times New Roman"/>
          <w:i w:val="0"/>
          <w:noProof/>
        </w:rPr>
        <w:t>s across 220 simulations</w:t>
      </w:r>
      <w:r w:rsidR="00357AC2">
        <w:rPr>
          <w:rFonts w:ascii="Times New Roman" w:hAnsi="Times New Roman" w:cs="Times New Roman"/>
          <w:i w:val="0"/>
          <w:noProof/>
        </w:rPr>
        <w:t>,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commentRangeStart w:id="98"/>
      <w:r w:rsidRPr="00294E0E">
        <w:rPr>
          <w:rFonts w:ascii="Times New Roman" w:hAnsi="Times New Roman" w:cs="Times New Roman"/>
          <w:noProof/>
        </w:rPr>
        <w:drawing>
          <wp:inline distT="0" distB="0" distL="0" distR="0" wp14:anchorId="2FA3C30C" wp14:editId="0FBFB6C4">
            <wp:extent cx="6390835" cy="426055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5" cy="4260556"/>
                    </a:xfrm>
                    <a:prstGeom prst="rect">
                      <a:avLst/>
                    </a:prstGeom>
                  </pic:spPr>
                </pic:pic>
              </a:graphicData>
            </a:graphic>
          </wp:inline>
        </w:drawing>
      </w:r>
      <w:commentRangeEnd w:id="98"/>
      <w:r w:rsidR="001A29CD">
        <w:rPr>
          <w:rStyle w:val="CommentReference"/>
        </w:rPr>
        <w:commentReference w:id="98"/>
      </w:r>
      <w:r w:rsidR="00C744B4">
        <w:rPr>
          <w:rFonts w:ascii="Times New Roman" w:hAnsi="Times New Roman" w:cs="Times New Roman"/>
          <w:i/>
        </w:rPr>
        <w:br w:type="page"/>
      </w:r>
    </w:p>
    <w:p w14:paraId="39F636E6" w14:textId="2C4AE3EB" w:rsidR="008D3C3A" w:rsidRPr="005751F1" w:rsidRDefault="005A0B0A" w:rsidP="00734679">
      <w:pPr>
        <w:pStyle w:val="Caption"/>
        <w:spacing w:line="360" w:lineRule="auto"/>
        <w:rPr>
          <w:rFonts w:ascii="Times New Roman" w:hAnsi="Times New Roman" w:cs="Times New Roman"/>
          <w:i w:val="0"/>
        </w:rPr>
      </w:pPr>
      <w:bookmarkStart w:id="99"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99"/>
      <w:commentRangeStart w:id="100"/>
      <w:commentRangeStart w:id="101"/>
      <w:r w:rsidRPr="005751F1">
        <w:rPr>
          <w:i w:val="0"/>
        </w:rPr>
        <w:t xml:space="preserve">. </w:t>
      </w:r>
      <w:r w:rsidR="00AB4F73">
        <w:rPr>
          <w:rFonts w:ascii="Times New Roman" w:eastAsia="Times New Roman" w:hAnsi="Times New Roman" w:cs="Times New Roman"/>
          <w:i w:val="0"/>
          <w:color w:val="000000" w:themeColor="text1"/>
          <w:kern w:val="24"/>
        </w:rPr>
        <w:t>Violin plots depicting the p</w:t>
      </w:r>
      <w:r w:rsidR="008D3C3A" w:rsidRPr="005751F1">
        <w:rPr>
          <w:rFonts w:ascii="Times New Roman" w:eastAsia="Times New Roman" w:hAnsi="Times New Roman" w:cs="Times New Roman"/>
          <w:i w:val="0"/>
          <w:color w:val="000000" w:themeColor="text1"/>
          <w:kern w:val="24"/>
        </w:rPr>
        <w:t>roportion</w:t>
      </w:r>
      <w:r w:rsidR="00AB4F73">
        <w:rPr>
          <w:rFonts w:ascii="Times New Roman" w:eastAsia="Times New Roman" w:hAnsi="Times New Roman" w:cs="Times New Roman"/>
          <w:i w:val="0"/>
          <w:color w:val="000000" w:themeColor="text1"/>
          <w:kern w:val="24"/>
        </w:rPr>
        <w:t>s</w:t>
      </w:r>
      <w:r w:rsidR="008D3C3A" w:rsidRPr="005751F1">
        <w:rPr>
          <w:rFonts w:ascii="Times New Roman" w:eastAsia="Times New Roman" w:hAnsi="Times New Roman" w:cs="Times New Roman"/>
          <w:i w:val="0"/>
          <w:color w:val="000000" w:themeColor="text1"/>
          <w:kern w:val="24"/>
        </w:rPr>
        <w:t xml:space="preserve">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100"/>
      <w:r w:rsidR="008C59DB">
        <w:rPr>
          <w:rStyle w:val="CommentReference"/>
          <w:i w:val="0"/>
        </w:rPr>
        <w:commentReference w:id="100"/>
      </w:r>
      <w:commentRangeEnd w:id="101"/>
      <w:r w:rsidR="00357AC2">
        <w:rPr>
          <w:rStyle w:val="CommentReference"/>
          <w:i w:val="0"/>
        </w:rPr>
        <w:commentReference w:id="101"/>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w:t>
      </w:r>
      <w:r w:rsidR="00AB4F73" w:rsidRPr="00AB4F73">
        <w:rPr>
          <w:rFonts w:ascii="Times New Roman" w:eastAsia="Times New Roman" w:hAnsi="Times New Roman" w:cs="Times New Roman"/>
          <w:i w:val="0"/>
          <w:color w:val="000000" w:themeColor="text1"/>
          <w:kern w:val="24"/>
        </w:rPr>
        <w:t xml:space="preserve"> </w:t>
      </w:r>
      <w:r w:rsidR="00AB4F73">
        <w:rPr>
          <w:rFonts w:ascii="Times New Roman" w:eastAsia="Times New Roman" w:hAnsi="Times New Roman" w:cs="Times New Roman"/>
          <w:i w:val="0"/>
          <w:color w:val="000000" w:themeColor="text1"/>
          <w:kern w:val="24"/>
        </w:rPr>
        <w:t>Diamonds depict mean values.</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p>
    <w:p w14:paraId="35A4DF6F" w14:textId="77777777" w:rsidR="000C3BE1" w:rsidRPr="00294E0E" w:rsidRDefault="00B23100" w:rsidP="00294E0E">
      <w:pPr>
        <w:pStyle w:val="BodyText"/>
        <w:spacing w:line="360" w:lineRule="auto"/>
        <w:rPr>
          <w:rFonts w:ascii="Times New Roman" w:hAnsi="Times New Roman" w:cs="Times New Roman"/>
        </w:rPr>
      </w:pPr>
      <w:commentRangeStart w:id="102"/>
      <w:commentRangeStart w:id="103"/>
      <w:r>
        <w:rPr>
          <w:rFonts w:ascii="Times New Roman" w:hAnsi="Times New Roman" w:cs="Times New Roman"/>
          <w:noProof/>
        </w:rPr>
        <w:drawing>
          <wp:inline distT="0" distB="0" distL="0" distR="0" wp14:anchorId="64E129DE" wp14:editId="7405D6A0">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commentRangeEnd w:id="102"/>
      <w:r w:rsidR="001A29CD">
        <w:rPr>
          <w:rStyle w:val="CommentReference"/>
        </w:rPr>
        <w:commentReference w:id="102"/>
      </w:r>
      <w:commentRangeEnd w:id="103"/>
      <w:r w:rsidR="001A29CD">
        <w:rPr>
          <w:rStyle w:val="CommentReference"/>
        </w:rPr>
        <w:commentReference w:id="103"/>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195CD812" w:rsidR="00795AFC" w:rsidRDefault="00795AFC" w:rsidP="00CB7C60">
      <w:pPr>
        <w:spacing w:line="36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Pr>
          <w:rFonts w:ascii="Times New Roman" w:hAnsi="Times New Roman" w:cs="Times New Roman"/>
        </w:rPr>
        <w:t>.</w:t>
      </w:r>
      <w:r w:rsidR="00AB4F73" w:rsidRPr="00AB4F73">
        <w:rPr>
          <w:rFonts w:ascii="Times New Roman" w:eastAsia="Times New Roman" w:hAnsi="Times New Roman" w:cs="Times New Roman"/>
          <w:i/>
          <w:color w:val="000000" w:themeColor="text1"/>
          <w:kern w:val="24"/>
        </w:rPr>
        <w:t xml:space="preserve">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0A2EB5C8">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59865AB0"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00AB4F73" w:rsidRPr="00AB4F73">
        <w:rPr>
          <w:rFonts w:ascii="Times New Roman" w:eastAsia="Times New Roman" w:hAnsi="Times New Roman" w:cs="Times New Roman"/>
          <w:i/>
          <w:color w:val="000000" w:themeColor="text1"/>
          <w:kern w:val="24"/>
        </w:rPr>
        <w:t xml:space="preserve"> </w:t>
      </w:r>
      <w:r w:rsidR="00AB4F73">
        <w:rPr>
          <w:rFonts w:ascii="Times New Roman" w:eastAsia="Times New Roman" w:hAnsi="Times New Roman" w:cs="Times New Roman"/>
          <w:color w:val="000000" w:themeColor="text1"/>
          <w:kern w:val="24"/>
        </w:rPr>
        <w:t>D</w:t>
      </w:r>
      <w:r w:rsidR="00AB4F73" w:rsidRPr="00CB7C60">
        <w:rPr>
          <w:rFonts w:ascii="Times New Roman" w:eastAsia="Times New Roman" w:hAnsi="Times New Roman" w:cs="Times New Roman"/>
          <w:color w:val="000000" w:themeColor="text1"/>
          <w:kern w:val="24"/>
        </w:rPr>
        <w:t>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commentRangeStart w:id="104"/>
      <w:r>
        <w:rPr>
          <w:noProof/>
        </w:rPr>
        <w:lastRenderedPageBreak/>
        <w:drawing>
          <wp:inline distT="0" distB="0" distL="0" distR="0" wp14:anchorId="00630EFE" wp14:editId="530ACDC0">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commentRangeEnd w:id="104"/>
      <w:r w:rsidR="001A29CD">
        <w:rPr>
          <w:rStyle w:val="CommentReference"/>
        </w:rPr>
        <w:commentReference w:id="104"/>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03E16A4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AB4F73" w:rsidRPr="00AB4F73">
        <w:rPr>
          <w:rFonts w:ascii="Times New Roman" w:eastAsia="Times New Roman" w:hAnsi="Times New Roman" w:cs="Times New Roman"/>
          <w:color w:val="000000" w:themeColor="text1"/>
          <w:kern w:val="24"/>
        </w:rPr>
        <w:t>Diamonds depict mean values</w:t>
      </w:r>
      <w:r w:rsidR="00AB4F73">
        <w:rPr>
          <w:rFonts w:ascii="Times New Roman" w:eastAsia="Times New Roman" w:hAnsi="Times New Roman" w:cs="Times New Roman"/>
          <w:color w:val="000000" w:themeColor="text1"/>
          <w:kern w:val="24"/>
        </w:rPr>
        <w:t>.</w:t>
      </w:r>
      <w:r w:rsidR="00AB4F73">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commentRangeStart w:id="105"/>
      <w:r>
        <w:rPr>
          <w:rFonts w:ascii="Times New Roman" w:hAnsi="Times New Roman" w:cs="Times New Roman"/>
          <w:noProof/>
        </w:rPr>
        <w:lastRenderedPageBreak/>
        <w:drawing>
          <wp:inline distT="0" distB="0" distL="0" distR="0" wp14:anchorId="5BE0F2E1" wp14:editId="47215640">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5"/>
      <w:r w:rsidR="001A29CD">
        <w:rPr>
          <w:rStyle w:val="CommentReference"/>
        </w:rPr>
        <w:commentReference w:id="105"/>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7CF9B9D5"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r w:rsidR="00C32731">
        <w:rPr>
          <w:rFonts w:ascii="Times New Roman" w:hAnsi="Times New Roman" w:cs="Times New Roman"/>
        </w:rPr>
        <w:t>,</w:t>
      </w:r>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b</m:t>
                </m:r>
              </m:e>
            </m:acc>
          </m:e>
          <m:sub>
            <m:r>
              <w:rPr>
                <w:rFonts w:ascii="Cambria Math" w:hAnsi="Cambria Math" w:cs="Times New Roman"/>
              </w:rPr>
              <m:t>k</m:t>
            </m:r>
          </m:sub>
        </m:sSub>
      </m:oMath>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AB4F73" w:rsidRPr="00AB4F73">
        <w:rPr>
          <w:rFonts w:ascii="Times New Roman" w:hAnsi="Times New Roman" w:cs="Times New Roman"/>
        </w:rPr>
        <w:t>.</w:t>
      </w:r>
      <w:r w:rsidR="00AB4F73">
        <w:rPr>
          <w:rFonts w:ascii="Times New Roman" w:hAnsi="Times New Roman" w:cs="Times New Roman"/>
          <w:vertAlign w:val="subscript"/>
        </w:rPr>
        <w:t xml:space="preserve"> </w:t>
      </w:r>
      <w:r w:rsidR="00AB4F73">
        <w:rPr>
          <w:rFonts w:ascii="Times New Roman" w:hAnsi="Times New Roman" w:cs="Times New Roman"/>
        </w:rPr>
        <w:t>D</w:t>
      </w:r>
      <w:r w:rsidR="00AB4F73" w:rsidRPr="00AB4F73">
        <w:rPr>
          <w:rFonts w:ascii="Times New Roman" w:hAnsi="Times New Roman" w:cs="Times New Roman"/>
        </w:rPr>
        <w:t>iamonds depict mean values</w:t>
      </w:r>
      <w:r w:rsidR="00AB4F73">
        <w:rPr>
          <w:rFonts w:ascii="Times New Roman" w:hAnsi="Times New Roman" w:cs="Times New Roman"/>
        </w:rPr>
        <w:t>.</w:t>
      </w:r>
      <w:r w:rsidR="00AB4F73" w:rsidRPr="00AB4F73">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commentRangeStart w:id="106"/>
      <w:r>
        <w:rPr>
          <w:noProof/>
        </w:rPr>
        <w:lastRenderedPageBreak/>
        <w:drawing>
          <wp:inline distT="0" distB="0" distL="0" distR="0" wp14:anchorId="2CE3A003" wp14:editId="16AADC02">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6"/>
      <w:r w:rsidR="001A29CD">
        <w:rPr>
          <w:rStyle w:val="CommentReference"/>
        </w:rPr>
        <w:commentReference w:id="106"/>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JOHN FIEBERG" w:date="2018-12-20T18:19:00Z" w:initials="JF">
    <w:p w14:paraId="0E211E24" w14:textId="72672205" w:rsidR="00DD7B16" w:rsidRDefault="00DD7B16">
      <w:pPr>
        <w:pStyle w:val="CommentText"/>
      </w:pPr>
      <w:r>
        <w:rPr>
          <w:rStyle w:val="CommentReference"/>
        </w:rPr>
        <w:annotationRef/>
      </w:r>
      <w:r>
        <w:t>I found this to be a bit of a distraction.  Dave – is this necessary to keep?</w:t>
      </w:r>
    </w:p>
  </w:comment>
  <w:comment w:id="10" w:author="Dave Garshelis" w:date="2018-11-02T13:57:00Z" w:initials="GDL(">
    <w:p w14:paraId="3E2A95D9" w14:textId="4A4FF9B3" w:rsidR="00DD7B16" w:rsidRDefault="00DD7B16">
      <w:pPr>
        <w:pStyle w:val="CommentText"/>
      </w:pPr>
      <w:r>
        <w:rPr>
          <w:rStyle w:val="CommentReference"/>
        </w:rPr>
        <w:annotationRef/>
      </w:r>
      <w:r>
        <w:t>It is not clear to me whether this is what the empirical data show</w:t>
      </w:r>
    </w:p>
  </w:comment>
  <w:comment w:id="11" w:author="JOHN FIEBERG" w:date="2018-11-26T22:40:00Z" w:initials="JF">
    <w:p w14:paraId="2D74E94C" w14:textId="55C59E09" w:rsidR="00DD7B16" w:rsidRDefault="00DD7B16">
      <w:pPr>
        <w:pStyle w:val="CommentText"/>
      </w:pPr>
      <w:r>
        <w:rPr>
          <w:rStyle w:val="CommentReference"/>
        </w:rPr>
        <w:annotationRef/>
      </w:r>
      <w:r>
        <w:t>It is…we can show this by fitting the same models to the empirical data and summarizing the coefficients for the trap response. Nick, this should be done!</w:t>
      </w:r>
    </w:p>
  </w:comment>
  <w:comment w:id="12" w:author="Nick Gondek" w:date="2018-12-20T11:35:00Z" w:initials="NG">
    <w:p w14:paraId="2296C71E" w14:textId="628B9678" w:rsidR="00DD7B16" w:rsidRDefault="00DD7B16" w:rsidP="00F774B8">
      <w:pPr>
        <w:pStyle w:val="CommentText"/>
      </w:pPr>
      <w:r>
        <w:rPr>
          <w:rStyle w:val="CommentReference"/>
        </w:rPr>
        <w:annotationRef/>
      </w:r>
      <w:r>
        <w:t xml:space="preserve">I replied to a comment below as well, but not sure where to put this since ideally we want it before all of this simulation justification stuff but it is kind of methods/results. </w:t>
      </w:r>
      <w:r>
        <w:br/>
      </w:r>
      <w:r>
        <w:br/>
        <w:t>for g0 ~ bk + t, g0 = -2.98 and bk = 3.24</w:t>
      </w:r>
      <w:r>
        <w:br/>
        <w:t>for g0 ~ bk, g0 = -2.41 and bk = 3.04</w:t>
      </w:r>
    </w:p>
    <w:p w14:paraId="2E2131AF" w14:textId="06B11B20" w:rsidR="00DD7B16" w:rsidRDefault="00DD7B16">
      <w:pPr>
        <w:pStyle w:val="CommentText"/>
      </w:pPr>
    </w:p>
  </w:comment>
  <w:comment w:id="13" w:author="JOHN FIEBERG" w:date="2018-12-20T18:24:00Z" w:initials="JF">
    <w:p w14:paraId="76E332D6" w14:textId="593DA9DD" w:rsidR="00DD7B16" w:rsidRDefault="00DD7B16">
      <w:pPr>
        <w:pStyle w:val="CommentText"/>
      </w:pPr>
      <w:r>
        <w:rPr>
          <w:rStyle w:val="CommentReference"/>
        </w:rPr>
        <w:annotationRef/>
      </w:r>
      <w:r>
        <w:t>See my comment later – I think we should add a results section that provides estimates of density for the full data set &amp; estimates of bk (for each of the different models) + perhaps some comparisons by AIC.</w:t>
      </w:r>
    </w:p>
  </w:comment>
  <w:comment w:id="14" w:author="Nick Gondek" w:date="2018-12-31T14:38:00Z" w:initials="NG">
    <w:p w14:paraId="79BE5DBA" w14:textId="7638EC58" w:rsidR="00DD7B16" w:rsidRDefault="00DD7B16">
      <w:pPr>
        <w:pStyle w:val="CommentText"/>
      </w:pPr>
      <w:r>
        <w:rPr>
          <w:rStyle w:val="CommentReference"/>
        </w:rPr>
        <w:annotationRef/>
      </w:r>
      <w:r>
        <w:t xml:space="preserve">I added a short paragraph regarding this, and a supporting table below. </w:t>
      </w:r>
    </w:p>
  </w:comment>
  <w:comment w:id="28" w:author="JOHN FIEBERG" w:date="2018-12-21T14:56:00Z" w:initials="JF">
    <w:p w14:paraId="6B69AE99" w14:textId="7E5EC651" w:rsidR="00DD7B16" w:rsidRDefault="00DD7B16">
      <w:pPr>
        <w:pStyle w:val="CommentText"/>
      </w:pPr>
      <w:r>
        <w:rPr>
          <w:rStyle w:val="CommentReference"/>
        </w:rPr>
        <w:annotationRef/>
      </w:r>
      <w:r>
        <w:t>Trying not to start a sentence w/ a number….I’m rushed right not to get this back before I leave…there is probably a better way to say this.</w:t>
      </w:r>
    </w:p>
  </w:comment>
  <w:comment w:id="29" w:author="Nick Gondek" w:date="2018-12-31T14:25:00Z" w:initials="NG">
    <w:p w14:paraId="76B1B889" w14:textId="38013D3C" w:rsidR="00DD7B16" w:rsidRDefault="00DD7B16">
      <w:pPr>
        <w:pStyle w:val="CommentText"/>
      </w:pPr>
      <w:r>
        <w:rPr>
          <w:rStyle w:val="CommentReference"/>
        </w:rPr>
        <w:annotationRef/>
      </w:r>
      <w:r>
        <w:t xml:space="preserve">Since density depends on the buffer used, and we don’t present density estimates anywhere else (only proportions of the densities relative to each other) do we think </w:t>
      </w:r>
      <w:proofErr w:type="spellStart"/>
      <w:r>
        <w:t>its</w:t>
      </w:r>
      <w:proofErr w:type="spellEnd"/>
      <w:r>
        <w:t xml:space="preserve"> appropriate to include density with the AICs and beta estimates?</w:t>
      </w:r>
    </w:p>
  </w:comment>
  <w:comment w:id="30" w:author="JOHN FIEBERG" w:date="2019-01-02T17:29:00Z" w:initials="JF">
    <w:p w14:paraId="7FC8040C" w14:textId="08853FAC" w:rsidR="00DD7B16" w:rsidRDefault="00DD7B16">
      <w:pPr>
        <w:pStyle w:val="CommentText"/>
      </w:pPr>
      <w:r>
        <w:rPr>
          <w:rStyle w:val="CommentReference"/>
        </w:rPr>
        <w:annotationRef/>
      </w:r>
      <w:r>
        <w:t>Density should not depend on the buffer size, provided a big enough buffer was used. The number of animals, however, would depend on the buffer size.  So, yes, I think you could include density estimates.</w:t>
      </w:r>
    </w:p>
  </w:comment>
  <w:comment w:id="31" w:author="Nick Gondek" w:date="2019-01-05T12:41:00Z" w:initials="NG">
    <w:p w14:paraId="07233E4E" w14:textId="241A42EA" w:rsidR="00006EC2" w:rsidRDefault="00006EC2">
      <w:pPr>
        <w:pStyle w:val="CommentText"/>
      </w:pPr>
      <w:r>
        <w:rPr>
          <w:rStyle w:val="CommentReference"/>
        </w:rPr>
        <w:annotationRef/>
      </w:r>
      <w:r>
        <w:t>OK- added to table 2</w:t>
      </w:r>
    </w:p>
  </w:comment>
  <w:comment w:id="38" w:author="JOHN FIEBERG" w:date="2019-01-02T17:49:00Z" w:initials="JF">
    <w:p w14:paraId="78A76934" w14:textId="7B15369E" w:rsidR="00DD7B16" w:rsidRDefault="00DD7B16">
      <w:pPr>
        <w:pStyle w:val="CommentText"/>
      </w:pPr>
      <w:r>
        <w:rPr>
          <w:rStyle w:val="CommentReference"/>
        </w:rPr>
        <w:annotationRef/>
      </w:r>
      <w:r>
        <w:t xml:space="preserve">Here and elsewhere in the results, I think you can drop the ref to Fig 1 </w:t>
      </w:r>
    </w:p>
  </w:comment>
  <w:comment w:id="41" w:author="Dave Garshelis" w:date="2018-11-02T13:46:00Z" w:initials="GDL(">
    <w:p w14:paraId="72D4FD7D" w14:textId="48AFE461" w:rsidR="00DD7B16" w:rsidRDefault="00DD7B16">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42" w:author="JOHN FIEBERG" w:date="2018-12-21T15:04:00Z" w:initials="JF">
    <w:p w14:paraId="1F32E93F" w14:textId="702179F9" w:rsidR="00DD7B16" w:rsidRDefault="00DD7B16">
      <w:pPr>
        <w:pStyle w:val="CommentText"/>
      </w:pPr>
      <w:r>
        <w:rPr>
          <w:rStyle w:val="CommentReference"/>
        </w:rPr>
        <w:annotationRef/>
      </w:r>
      <w:r>
        <w:t xml:space="preserve">The </w:t>
      </w:r>
      <w:proofErr w:type="spellStart"/>
      <w:r>
        <w:t>condifence</w:t>
      </w:r>
      <w:proofErr w:type="spellEnd"/>
      <w:r>
        <w:t xml:space="preserve"> intervals overlap 1 for both t1 and t8.  But, it does appear that there might be some positive bias for t1, t3, and t4 if a behavioral response is not included in the model.</w:t>
      </w:r>
    </w:p>
  </w:comment>
  <w:comment w:id="44" w:author="Nick Gondek" w:date="2019-01-05T12:12:00Z" w:initials="NG">
    <w:p w14:paraId="78F394AB" w14:textId="2B08871D" w:rsidR="00327145" w:rsidRDefault="00327145">
      <w:pPr>
        <w:pStyle w:val="CommentText"/>
      </w:pPr>
      <w:r>
        <w:rPr>
          <w:rStyle w:val="CommentReference"/>
        </w:rPr>
        <w:annotationRef/>
      </w:r>
      <w:r>
        <w:t xml:space="preserve">With the new figure, doesn’t look like there is less variation with SPR over SRS. Everything above is still true though. </w:t>
      </w:r>
    </w:p>
  </w:comment>
  <w:comment w:id="46" w:author="JOHN FIEBERG" w:date="2018-12-21T15:12:00Z" w:initials="JF">
    <w:p w14:paraId="70016ED6" w14:textId="75820822" w:rsidR="00DD7B16" w:rsidRDefault="00DD7B16">
      <w:pPr>
        <w:pStyle w:val="CommentText"/>
      </w:pPr>
      <w:r>
        <w:rPr>
          <w:rStyle w:val="CommentReference"/>
        </w:rPr>
        <w:annotationRef/>
      </w:r>
      <w:r>
        <w:t xml:space="preserve">It is not clear whether this pattern held up with larger sample sizes.  This would be good to check – e.g., by repeating Figure 5 for the next largest sample size. </w:t>
      </w:r>
    </w:p>
  </w:comment>
  <w:comment w:id="47" w:author="Nick Gondek" w:date="2018-12-31T14:49:00Z" w:initials="NG">
    <w:p w14:paraId="66AABF3D" w14:textId="15CB03DA" w:rsidR="00DD7B16" w:rsidRDefault="00DD7B16" w:rsidP="00155BA7">
      <w:pPr>
        <w:pStyle w:val="CommentText"/>
      </w:pPr>
      <w:r>
        <w:rPr>
          <w:rStyle w:val="CommentReference"/>
        </w:rPr>
        <w:annotationRef/>
      </w:r>
      <w:r w:rsidR="00155BA7">
        <w:t xml:space="preserve">This comment was wrong – refer to below </w:t>
      </w:r>
    </w:p>
    <w:p w14:paraId="64BA66B8" w14:textId="77777777" w:rsidR="00DD7B16" w:rsidRDefault="00DD7B16">
      <w:pPr>
        <w:pStyle w:val="CommentText"/>
      </w:pPr>
    </w:p>
    <w:p w14:paraId="29403029" w14:textId="7840C06F" w:rsidR="00DD7B16" w:rsidRDefault="00DD7B16">
      <w:pPr>
        <w:pStyle w:val="CommentText"/>
      </w:pPr>
    </w:p>
  </w:comment>
  <w:comment w:id="48" w:author="JOHN FIEBERG" w:date="2019-01-02T18:02:00Z" w:initials="JF">
    <w:p w14:paraId="38B3674D" w14:textId="6C4EACC9" w:rsidR="00DD7B16" w:rsidRDefault="00DD7B16">
      <w:pPr>
        <w:pStyle w:val="CommentText"/>
      </w:pPr>
      <w:r>
        <w:rPr>
          <w:rStyle w:val="CommentReference"/>
        </w:rPr>
        <w:annotationRef/>
      </w:r>
      <w:r>
        <w:t>The figure in your above comment seems problematic.  I am not sure why SPR would be highly biased for t1 at n = 550, but not for the other sample sizes.  Are you sure that these are constructed correctly?  It might help to have a full figure like this showing all scenarios, with a panel for each sample size: (n=250, 550, 850, full data set).</w:t>
      </w:r>
    </w:p>
  </w:comment>
  <w:comment w:id="49" w:author="Nick Gondek" w:date="2019-01-05T12:13:00Z" w:initials="NG">
    <w:p w14:paraId="2C3C3B97" w14:textId="295AC9C0" w:rsidR="00327145" w:rsidRDefault="00327145">
      <w:pPr>
        <w:pStyle w:val="CommentText"/>
      </w:pPr>
      <w:r>
        <w:rPr>
          <w:rStyle w:val="CommentReference"/>
        </w:rPr>
        <w:annotationRef/>
      </w:r>
      <w:r>
        <w:t xml:space="preserve">I will outline this in an email with the updated MS, but, turns out I was looking at the </w:t>
      </w:r>
      <w:proofErr w:type="spellStart"/>
      <w:r>
        <w:t>Dfull</w:t>
      </w:r>
      <w:proofErr w:type="spellEnd"/>
      <w:r>
        <w:t xml:space="preserve"> estimate rather than the true density there initially. With the new figure comparing to actual D instead of </w:t>
      </w:r>
      <w:proofErr w:type="spellStart"/>
      <w:r>
        <w:t>Dfull</w:t>
      </w:r>
      <w:proofErr w:type="spellEnd"/>
      <w:r>
        <w:t>, everything still looks true if a little less dramatic. In any case, things make sense now</w:t>
      </w:r>
      <w:r w:rsidR="00155BA7">
        <w:t>, mostly</w:t>
      </w:r>
      <w:r>
        <w:t xml:space="preserve"> – good catch. </w:t>
      </w:r>
      <w:r w:rsidR="00155BA7">
        <w:t xml:space="preserve">T4 appears to </w:t>
      </w:r>
      <w:proofErr w:type="gramStart"/>
      <w:r w:rsidR="00155BA7">
        <w:t>be  creeping</w:t>
      </w:r>
      <w:proofErr w:type="gramEnd"/>
      <w:r w:rsidR="00155BA7">
        <w:t xml:space="preserve"> toward positive bias as sample size increases (although it is relatively minimal when the model is properly parameterized at g0~1, since there is only redundancy here).</w:t>
      </w:r>
    </w:p>
    <w:p w14:paraId="75C7A4A2" w14:textId="77777777" w:rsidR="00327145" w:rsidRDefault="00327145">
      <w:pPr>
        <w:pStyle w:val="CommentText"/>
      </w:pPr>
    </w:p>
    <w:p w14:paraId="525EF400" w14:textId="77777777" w:rsidR="00327145" w:rsidRDefault="00327145">
      <w:pPr>
        <w:pStyle w:val="CommentText"/>
      </w:pPr>
      <w:r>
        <w:t xml:space="preserve">Here is the fig with </w:t>
      </w:r>
      <w:proofErr w:type="spellStart"/>
      <w:r>
        <w:t>dsub</w:t>
      </w:r>
      <w:proofErr w:type="spellEnd"/>
      <w:r>
        <w:t>/D for all three sample types:</w:t>
      </w:r>
    </w:p>
    <w:p w14:paraId="275E8F3A" w14:textId="77777777" w:rsidR="00327145" w:rsidRDefault="00327145">
      <w:pPr>
        <w:pStyle w:val="CommentText"/>
      </w:pPr>
    </w:p>
    <w:p w14:paraId="7D19201B" w14:textId="3CDBE416" w:rsidR="00327145" w:rsidRDefault="00327145">
      <w:pPr>
        <w:pStyle w:val="CommentText"/>
      </w:pPr>
      <w:r>
        <w:rPr>
          <w:noProof/>
        </w:rPr>
        <w:drawing>
          <wp:inline distT="0" distB="0" distL="0" distR="0" wp14:anchorId="2F6065C6" wp14:editId="409F3C8C">
            <wp:extent cx="3714749" cy="3962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714749" cy="3962400"/>
                    </a:xfrm>
                    <a:prstGeom prst="rect">
                      <a:avLst/>
                    </a:prstGeom>
                    <a:noFill/>
                    <a:ln>
                      <a:noFill/>
                    </a:ln>
                  </pic:spPr>
                </pic:pic>
              </a:graphicData>
            </a:graphic>
          </wp:inline>
        </w:drawing>
      </w:r>
    </w:p>
  </w:comment>
  <w:comment w:id="52" w:author="JOHN FIEBERG" w:date="2019-01-02T17:53:00Z" w:initials="JF">
    <w:p w14:paraId="0A20518F" w14:textId="5141FC2C" w:rsidR="00DD7B16" w:rsidRDefault="00DD7B16">
      <w:pPr>
        <w:pStyle w:val="CommentText"/>
      </w:pPr>
      <w:r>
        <w:rPr>
          <w:rStyle w:val="CommentReference"/>
        </w:rPr>
        <w:annotationRef/>
      </w:r>
      <w:r>
        <w:t xml:space="preserve">I would drop this sentence (and also delete these two supplementary figures). When I first had you construct these, it was mainly to make sure everything was working correctly.  Most people will just be interested in the density estimates – and not the capture parameters.  </w:t>
      </w:r>
    </w:p>
  </w:comment>
  <w:comment w:id="55" w:author="JOHN FIEBERG" w:date="2018-11-27T11:04:00Z" w:initials="JF">
    <w:p w14:paraId="757B2FBD" w14:textId="161F4D91" w:rsidR="00DD7B16" w:rsidRDefault="00DD7B16">
      <w:pPr>
        <w:pStyle w:val="CommentText"/>
      </w:pPr>
      <w:r>
        <w:rPr>
          <w:rStyle w:val="CommentReference"/>
        </w:rPr>
        <w:annotationRef/>
      </w:r>
      <w:r>
        <w:t>Highlight that they did not consider individual heterogeneity – which was found to be the primary source of bias (t5-t7).</w:t>
      </w:r>
    </w:p>
  </w:comment>
  <w:comment w:id="54" w:author="Dave Garshelis" w:date="2018-11-02T14:42:00Z" w:initials="GDL(">
    <w:p w14:paraId="328463A5" w14:textId="39C25B8E" w:rsidR="00DD7B16" w:rsidRDefault="00DD7B16">
      <w:pPr>
        <w:pStyle w:val="CommentText"/>
      </w:pPr>
      <w:r>
        <w:rPr>
          <w:rStyle w:val="CommentReference"/>
        </w:rPr>
        <w:annotationRef/>
      </w:r>
      <w:r>
        <w:t xml:space="preserve">I’m not sure if this is the best we can say about this.  Suppose he is a reviewer – what would he say?  </w:t>
      </w:r>
    </w:p>
  </w:comment>
  <w:comment w:id="61" w:author="JOHN FIEBERG" w:date="2019-01-02T18:25:00Z" w:initials="JF">
    <w:p w14:paraId="499A8F46" w14:textId="6AC50F6F" w:rsidR="00DD7B16" w:rsidRDefault="00DD7B16">
      <w:pPr>
        <w:pStyle w:val="CommentText"/>
      </w:pPr>
      <w:r>
        <w:rPr>
          <w:rStyle w:val="CommentReference"/>
        </w:rPr>
        <w:annotationRef/>
      </w:r>
      <w:r>
        <w:t>It is actually possible to consider multiple records at a single site-session using a Poisson model in SECR.  So, best to say “not usually incorporated”</w:t>
      </w:r>
    </w:p>
  </w:comment>
  <w:comment w:id="70" w:author="Dave Garshelis" w:date="2018-11-01T12:32:00Z" w:initials="GDL(">
    <w:p w14:paraId="57EFB96B" w14:textId="6F82BAF6" w:rsidR="00DD7B16" w:rsidRDefault="00DD7B16">
      <w:pPr>
        <w:pStyle w:val="CommentText"/>
      </w:pPr>
      <w:r>
        <w:rPr>
          <w:rStyle w:val="CommentReference"/>
        </w:rPr>
        <w:annotationRef/>
      </w:r>
      <w:r>
        <w:t>Don’t you mean that N is biased low?  I don’t get this.</w:t>
      </w:r>
    </w:p>
  </w:comment>
  <w:comment w:id="67" w:author="JOHN FIEBERG" w:date="2018-11-27T16:17:00Z" w:initials="JF">
    <w:p w14:paraId="5995C38D" w14:textId="7FCF1BE9" w:rsidR="00DD7B16" w:rsidRDefault="00DD7B16">
      <w:pPr>
        <w:pStyle w:val="CommentText"/>
      </w:pPr>
      <w:r>
        <w:rPr>
          <w:rStyle w:val="CommentReference"/>
        </w:rPr>
        <w:annotationRef/>
      </w:r>
      <w:r>
        <w:t>Nick:  are you referring to estimates of b here?  This is probably true – but I also suspect it is of much less important than the negative bias in N.  I think we could actually delete this paragraph – it might add more confusion than enlightenment.</w:t>
      </w:r>
    </w:p>
  </w:comment>
  <w:comment w:id="68" w:author="Nick Gondek" w:date="2018-12-20T11:41:00Z" w:initials="NG">
    <w:p w14:paraId="31A56705" w14:textId="3DEDE42D" w:rsidR="00DD7B16" w:rsidRDefault="00DD7B16">
      <w:pPr>
        <w:pStyle w:val="CommentText"/>
      </w:pPr>
      <w:r>
        <w:rPr>
          <w:rStyle w:val="CommentReference"/>
        </w:rPr>
        <w:annotationRef/>
      </w:r>
      <w:r>
        <w:t xml:space="preserve">Yes, I’m referring to estimates of bk – I really only left this in because </w:t>
      </w:r>
      <w:proofErr w:type="spellStart"/>
      <w:r>
        <w:t>its</w:t>
      </w:r>
      <w:proofErr w:type="spellEnd"/>
      <w:r>
        <w:t xml:space="preserve"> one of the parallels between what we did and what Augustine found, but I suppose </w:t>
      </w:r>
      <w:proofErr w:type="spellStart"/>
      <w:r>
        <w:t>youre</w:t>
      </w:r>
      <w:proofErr w:type="spellEnd"/>
      <w:r>
        <w:t xml:space="preserve"> right that the negative bias in </w:t>
      </w:r>
      <w:proofErr w:type="spellStart"/>
      <w:r>
        <w:t>Nhat</w:t>
      </w:r>
      <w:proofErr w:type="spellEnd"/>
      <w:r>
        <w:t xml:space="preserve"> is more important. </w:t>
      </w:r>
      <w:proofErr w:type="spellStart"/>
      <w:r>
        <w:t>Im</w:t>
      </w:r>
      <w:proofErr w:type="spellEnd"/>
      <w:r>
        <w:t xml:space="preserve"> fine with removing it. </w:t>
      </w:r>
    </w:p>
  </w:comment>
  <w:comment w:id="69" w:author="JOHN FIEBERG" w:date="2018-12-21T15:17:00Z" w:initials="JF">
    <w:p w14:paraId="7F276E49" w14:textId="36888B13" w:rsidR="00DD7B16" w:rsidRDefault="00DD7B16">
      <w:pPr>
        <w:pStyle w:val="CommentText"/>
      </w:pPr>
      <w:r>
        <w:rPr>
          <w:rStyle w:val="CommentReference"/>
        </w:rPr>
        <w:annotationRef/>
      </w:r>
      <w:r>
        <w:t>I’ll let Dave weigh in on this….</w:t>
      </w:r>
    </w:p>
  </w:comment>
  <w:comment w:id="80" w:author="JOHN FIEBERG" w:date="2018-07-25T21:34:00Z" w:initials="JF">
    <w:p w14:paraId="2B5055DE" w14:textId="423AB2F8" w:rsidR="00DD7B16" w:rsidRDefault="00DD7B16">
      <w:pPr>
        <w:pStyle w:val="CommentText"/>
      </w:pPr>
      <w:r>
        <w:rPr>
          <w:rStyle w:val="CommentReference"/>
        </w:rPr>
        <w:annotationRef/>
      </w:r>
      <w:r>
        <w:t>These probably still need a close look.</w:t>
      </w:r>
    </w:p>
    <w:p w14:paraId="60F0B892" w14:textId="748D1E2A" w:rsidR="00DD7B16" w:rsidRDefault="00DD7B16">
      <w:pPr>
        <w:pStyle w:val="CommentText"/>
      </w:pPr>
    </w:p>
    <w:p w14:paraId="64CB26E5" w14:textId="071B5FB6" w:rsidR="00DD7B16" w:rsidRDefault="00DD7B16" w:rsidP="003F3B11">
      <w:pPr>
        <w:pStyle w:val="CommentText"/>
        <w:numPr>
          <w:ilvl w:val="0"/>
          <w:numId w:val="8"/>
        </w:numPr>
      </w:pPr>
      <w:r>
        <w:t>Check all the info to make sure correct</w:t>
      </w:r>
    </w:p>
    <w:p w14:paraId="4033704E" w14:textId="44CB279B" w:rsidR="00DD7B16" w:rsidRDefault="00DD7B16" w:rsidP="003F3B11">
      <w:pPr>
        <w:pStyle w:val="CommentText"/>
        <w:numPr>
          <w:ilvl w:val="0"/>
          <w:numId w:val="8"/>
        </w:numPr>
      </w:pPr>
      <w:r>
        <w:t>Make sure ordered correctly</w:t>
      </w:r>
    </w:p>
    <w:p w14:paraId="40BB303D" w14:textId="772C75D3" w:rsidR="00DD7B16" w:rsidRDefault="00DD7B16" w:rsidP="003F3B11">
      <w:pPr>
        <w:pStyle w:val="CommentText"/>
        <w:numPr>
          <w:ilvl w:val="0"/>
          <w:numId w:val="8"/>
        </w:numPr>
      </w:pPr>
      <w:r>
        <w:t>Check to make sure all of these are cited and that all citations in the main text show up here.</w:t>
      </w:r>
    </w:p>
    <w:p w14:paraId="7FB11E34" w14:textId="04D38F87" w:rsidR="00DD7B16" w:rsidRDefault="00DD7B16" w:rsidP="00A80243">
      <w:pPr>
        <w:pStyle w:val="CommentText"/>
      </w:pPr>
    </w:p>
    <w:p w14:paraId="71B5F503" w14:textId="77777777" w:rsidR="00DD7B16" w:rsidRPr="00A80243" w:rsidRDefault="00DD7B16"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DD7B16" w:rsidRDefault="00DD7B16"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DD7B16" w:rsidRDefault="00DD7B16" w:rsidP="00A80243">
      <w:pPr>
        <w:shd w:val="clear" w:color="auto" w:fill="FFFFFF"/>
        <w:spacing w:before="100" w:beforeAutospacing="1" w:after="100" w:afterAutospacing="1"/>
        <w:rPr>
          <w:rFonts w:ascii="Arial" w:eastAsia="Times New Roman" w:hAnsi="Arial" w:cs="Arial"/>
          <w:color w:val="222222"/>
        </w:rPr>
      </w:pPr>
    </w:p>
    <w:p w14:paraId="091D5267" w14:textId="2EFC1C18" w:rsidR="00DD7B16" w:rsidRPr="00A80243" w:rsidRDefault="00DD7B16"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DD7B16" w:rsidRDefault="00DD7B16" w:rsidP="00A80243">
      <w:pPr>
        <w:pStyle w:val="CommentText"/>
      </w:pPr>
    </w:p>
  </w:comment>
  <w:comment w:id="81" w:author="JOHN FIEBERG" w:date="2018-07-25T21:34:00Z" w:initials="JF">
    <w:p w14:paraId="3A2D856C" w14:textId="57A7D5B5" w:rsidR="00DD7B16" w:rsidRDefault="00DD7B16">
      <w:pPr>
        <w:pStyle w:val="CommentText"/>
      </w:pPr>
      <w:r>
        <w:rPr>
          <w:rStyle w:val="CommentReference"/>
        </w:rPr>
        <w:annotationRef/>
      </w:r>
      <w:r>
        <w:t>Journal?</w:t>
      </w:r>
    </w:p>
  </w:comment>
  <w:comment w:id="82" w:author="Nick Gondek" w:date="2018-07-31T17:34:00Z" w:initials="NG">
    <w:p w14:paraId="73C45DD3" w14:textId="3EFE756E" w:rsidR="00DD7B16" w:rsidRDefault="00DD7B16">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83" w:author="JOHN FIEBERG" w:date="2018-07-25T21:39:00Z" w:initials="JF">
    <w:p w14:paraId="50228419" w14:textId="219BE114" w:rsidR="00DD7B16" w:rsidRDefault="00DD7B16">
      <w:pPr>
        <w:pStyle w:val="CommentText"/>
      </w:pPr>
      <w:r>
        <w:rPr>
          <w:rStyle w:val="CommentReference"/>
        </w:rPr>
        <w:annotationRef/>
      </w:r>
      <w:r>
        <w:t>accessed date. Update too?</w:t>
      </w:r>
    </w:p>
  </w:comment>
  <w:comment w:id="84" w:author="Nick Gondek" w:date="2018-07-31T17:56:00Z" w:initials="NG">
    <w:p w14:paraId="1601F04F" w14:textId="432E3C8F" w:rsidR="00DD7B16" w:rsidRDefault="00DD7B16">
      <w:pPr>
        <w:pStyle w:val="CommentText"/>
      </w:pPr>
      <w:r>
        <w:rPr>
          <w:rStyle w:val="CommentReference"/>
        </w:rPr>
        <w:annotationRef/>
      </w:r>
      <w:r>
        <w:t>Surely we could just update this to R Core team 2018, but isn’t it weird to have the accessed date be 3 years prior?</w:t>
      </w:r>
    </w:p>
  </w:comment>
  <w:comment w:id="85" w:author="JOHN FIEBERG" w:date="2018-12-21T15:22:00Z" w:initials="JF">
    <w:p w14:paraId="35CFDCF2" w14:textId="76E10EE9" w:rsidR="00DD7B16" w:rsidRDefault="00DD7B16">
      <w:pPr>
        <w:pStyle w:val="CommentText"/>
      </w:pPr>
      <w:r>
        <w:rPr>
          <w:rStyle w:val="CommentReference"/>
        </w:rPr>
        <w:annotationRef/>
      </w:r>
      <w:r>
        <w:t>Consider switching to 2018.</w:t>
      </w:r>
    </w:p>
  </w:comment>
  <w:comment w:id="95" w:author="JOHN FIEBERG" w:date="2018-12-21T15:24:00Z" w:initials="JF">
    <w:p w14:paraId="4B39C512" w14:textId="61CC226A" w:rsidR="00DD7B16" w:rsidRDefault="00DD7B16">
      <w:pPr>
        <w:pStyle w:val="CommentText"/>
      </w:pPr>
      <w:r>
        <w:rPr>
          <w:rStyle w:val="CommentReference"/>
        </w:rPr>
        <w:annotationRef/>
      </w:r>
      <w:r>
        <w:t>Mean or median?  Either is OK, just want to make sure we get this right.</w:t>
      </w:r>
    </w:p>
  </w:comment>
  <w:comment w:id="96" w:author="Nick Gondek" w:date="2018-12-31T14:28:00Z" w:initials="NG">
    <w:p w14:paraId="04C8C60F" w14:textId="78C5D3DE" w:rsidR="00DD7B16" w:rsidRDefault="00DD7B16">
      <w:pPr>
        <w:pStyle w:val="CommentText"/>
      </w:pPr>
      <w:r>
        <w:rPr>
          <w:rStyle w:val="CommentReference"/>
        </w:rPr>
        <w:annotationRef/>
      </w:r>
      <w:r>
        <w:t xml:space="preserve">Mean </w:t>
      </w:r>
    </w:p>
  </w:comment>
  <w:comment w:id="97" w:author="Nick Gondek" w:date="2019-02-04T11:13:00Z" w:initials="NG">
    <w:p w14:paraId="7753153F" w14:textId="31EBA5A2" w:rsidR="001A29CD" w:rsidRDefault="001A29CD">
      <w:pPr>
        <w:pStyle w:val="CommentText"/>
      </w:pPr>
      <w:r>
        <w:rPr>
          <w:rStyle w:val="CommentReference"/>
        </w:rPr>
        <w:annotationRef/>
      </w:r>
      <w:r>
        <w:t>swap</w:t>
      </w:r>
    </w:p>
  </w:comment>
  <w:comment w:id="98" w:author="Nick Gondek" w:date="2019-02-04T11:13:00Z" w:initials="NG">
    <w:p w14:paraId="79703CE3" w14:textId="072AB7A2" w:rsidR="001A29CD" w:rsidRDefault="001A29CD">
      <w:pPr>
        <w:pStyle w:val="CommentText"/>
      </w:pPr>
      <w:r>
        <w:rPr>
          <w:rStyle w:val="CommentReference"/>
        </w:rPr>
        <w:annotationRef/>
      </w:r>
      <w:r>
        <w:t>swap</w:t>
      </w:r>
    </w:p>
  </w:comment>
  <w:comment w:id="100" w:author="Dave Garshelis" w:date="2018-11-02T13:53:00Z" w:initials="GDL(">
    <w:p w14:paraId="5CB624D4" w14:textId="6EAEA937" w:rsidR="00DD7B16" w:rsidRDefault="00DD7B16">
      <w:pPr>
        <w:pStyle w:val="CommentText"/>
      </w:pPr>
      <w:r>
        <w:rPr>
          <w:rStyle w:val="CommentReference"/>
        </w:rPr>
        <w:annotationRef/>
      </w:r>
      <w:r>
        <w:t>I think this would be better to show the proportion of redundant samples – more intuitive</w:t>
      </w:r>
    </w:p>
  </w:comment>
  <w:comment w:id="101" w:author="Nick Gondek" w:date="2018-11-25T16:35:00Z" w:initials="NG">
    <w:p w14:paraId="2558D911" w14:textId="213C932D" w:rsidR="00DD7B16" w:rsidRDefault="00DD7B16">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 w:id="102" w:author="Nick Gondek" w:date="2019-02-04T11:13:00Z" w:initials="NG">
    <w:p w14:paraId="3872FD37" w14:textId="2E69005F" w:rsidR="001A29CD" w:rsidRDefault="001A29CD">
      <w:pPr>
        <w:pStyle w:val="CommentText"/>
      </w:pPr>
      <w:r>
        <w:rPr>
          <w:rStyle w:val="CommentReference"/>
        </w:rPr>
        <w:annotationRef/>
      </w:r>
    </w:p>
  </w:comment>
  <w:comment w:id="103" w:author="Nick Gondek" w:date="2019-02-04T11:13:00Z" w:initials="NG">
    <w:p w14:paraId="688842F3" w14:textId="03B34384" w:rsidR="001A29CD" w:rsidRDefault="001A29CD">
      <w:pPr>
        <w:pStyle w:val="CommentText"/>
      </w:pPr>
      <w:r>
        <w:rPr>
          <w:rStyle w:val="CommentReference"/>
        </w:rPr>
        <w:annotationRef/>
      </w:r>
      <w:r>
        <w:t>swap</w:t>
      </w:r>
    </w:p>
  </w:comment>
  <w:comment w:id="104" w:author="Nick Gondek" w:date="2019-02-04T11:14:00Z" w:initials="NG">
    <w:p w14:paraId="317CA5EF" w14:textId="0D449B10" w:rsidR="001A29CD" w:rsidRDefault="001A29CD">
      <w:pPr>
        <w:pStyle w:val="CommentText"/>
      </w:pPr>
      <w:r>
        <w:rPr>
          <w:rStyle w:val="CommentReference"/>
        </w:rPr>
        <w:annotationRef/>
      </w:r>
      <w:r>
        <w:t>swap</w:t>
      </w:r>
    </w:p>
  </w:comment>
  <w:comment w:id="105" w:author="Nick Gondek" w:date="2019-02-04T11:14:00Z" w:initials="NG">
    <w:p w14:paraId="0E11CC26" w14:textId="3A6341C2" w:rsidR="001A29CD" w:rsidRDefault="001A29CD">
      <w:pPr>
        <w:pStyle w:val="CommentText"/>
      </w:pPr>
      <w:r>
        <w:rPr>
          <w:rStyle w:val="CommentReference"/>
        </w:rPr>
        <w:annotationRef/>
      </w:r>
      <w:r>
        <w:t>swap</w:t>
      </w:r>
    </w:p>
  </w:comment>
  <w:comment w:id="106" w:author="Nick Gondek" w:date="2019-02-04T11:14:00Z" w:initials="NG">
    <w:p w14:paraId="0C03429E" w14:textId="5FEE5717" w:rsidR="001A29CD" w:rsidRDefault="001A29CD">
      <w:pPr>
        <w:pStyle w:val="CommentText"/>
      </w:pPr>
      <w:r>
        <w:rPr>
          <w:rStyle w:val="CommentReference"/>
        </w:rPr>
        <w:annotationRef/>
      </w:r>
      <w:r>
        <w:t>swap</w:t>
      </w:r>
      <w:bookmarkStart w:id="107" w:name="_GoBack"/>
      <w:bookmarkEnd w:id="10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211E24" w15:done="0"/>
  <w15:commentEx w15:paraId="3E2A95D9" w15:done="0"/>
  <w15:commentEx w15:paraId="2D74E94C" w15:paraIdParent="3E2A95D9" w15:done="0"/>
  <w15:commentEx w15:paraId="2E2131AF" w15:paraIdParent="3E2A95D9" w15:done="0"/>
  <w15:commentEx w15:paraId="76E332D6" w15:paraIdParent="3E2A95D9" w15:done="0"/>
  <w15:commentEx w15:paraId="79BE5DBA" w15:paraIdParent="3E2A95D9" w15:done="0"/>
  <w15:commentEx w15:paraId="6B69AE99" w15:done="0"/>
  <w15:commentEx w15:paraId="76B1B889" w15:done="0"/>
  <w15:commentEx w15:paraId="7FC8040C" w15:paraIdParent="76B1B889" w15:done="0"/>
  <w15:commentEx w15:paraId="07233E4E" w15:paraIdParent="76B1B889" w15:done="0"/>
  <w15:commentEx w15:paraId="78A76934" w15:done="0"/>
  <w15:commentEx w15:paraId="72D4FD7D" w15:done="0"/>
  <w15:commentEx w15:paraId="1F32E93F" w15:paraIdParent="72D4FD7D" w15:done="0"/>
  <w15:commentEx w15:paraId="78F394AB" w15:done="0"/>
  <w15:commentEx w15:paraId="70016ED6" w15:done="0"/>
  <w15:commentEx w15:paraId="29403029" w15:paraIdParent="70016ED6" w15:done="0"/>
  <w15:commentEx w15:paraId="38B3674D" w15:done="0"/>
  <w15:commentEx w15:paraId="7D19201B" w15:paraIdParent="38B3674D" w15:done="0"/>
  <w15:commentEx w15:paraId="0A20518F" w15:done="0"/>
  <w15:commentEx w15:paraId="757B2FBD" w15:done="0"/>
  <w15:commentEx w15:paraId="328463A5" w15:done="0"/>
  <w15:commentEx w15:paraId="499A8F46" w15:done="0"/>
  <w15:commentEx w15:paraId="57EFB96B" w15:done="0"/>
  <w15:commentEx w15:paraId="5995C38D" w15:done="0"/>
  <w15:commentEx w15:paraId="31A56705" w15:paraIdParent="5995C38D" w15:done="0"/>
  <w15:commentEx w15:paraId="7F276E49" w15:paraIdParent="5995C38D"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35CFDCF2" w15:paraIdParent="50228419" w15:done="0"/>
  <w15:commentEx w15:paraId="4B39C512" w15:done="0"/>
  <w15:commentEx w15:paraId="04C8C60F" w15:paraIdParent="4B39C512" w15:done="0"/>
  <w15:commentEx w15:paraId="7753153F" w15:done="0"/>
  <w15:commentEx w15:paraId="79703CE3" w15:done="0"/>
  <w15:commentEx w15:paraId="5CB624D4" w15:done="0"/>
  <w15:commentEx w15:paraId="2558D911" w15:paraIdParent="5CB624D4" w15:done="0"/>
  <w15:commentEx w15:paraId="3872FD37" w15:done="0"/>
  <w15:commentEx w15:paraId="688842F3" w15:paraIdParent="3872FD37" w15:done="0"/>
  <w15:commentEx w15:paraId="317CA5EF" w15:done="0"/>
  <w15:commentEx w15:paraId="0E11CC26" w15:done="0"/>
  <w15:commentEx w15:paraId="0C0342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211E24" w16cid:durableId="1FCB6047"/>
  <w16cid:commentId w16cid:paraId="3E2A95D9" w16cid:durableId="1FA3C75E"/>
  <w16cid:commentId w16cid:paraId="2D74E94C" w16cid:durableId="1FC5E34F"/>
  <w16cid:commentId w16cid:paraId="2E2131AF" w16cid:durableId="1FC5FD18"/>
  <w16cid:commentId w16cid:paraId="76E332D6" w16cid:durableId="1FCB604B"/>
  <w16cid:commentId w16cid:paraId="79BE5DBA" w16cid:durableId="1FD4A870"/>
  <w16cid:commentId w16cid:paraId="6B69AE99" w16cid:durableId="1FCB604C"/>
  <w16cid:commentId w16cid:paraId="76B1B889" w16cid:durableId="1FD4A547"/>
  <w16cid:commentId w16cid:paraId="7FC8040C" w16cid:durableId="1FDB1594"/>
  <w16cid:commentId w16cid:paraId="07233E4E" w16cid:durableId="1FDB2477"/>
  <w16cid:commentId w16cid:paraId="78A76934" w16cid:durableId="1FDB1595"/>
  <w16cid:commentId w16cid:paraId="72D4FD7D" w16cid:durableId="1FA3C766"/>
  <w16cid:commentId w16cid:paraId="1F32E93F" w16cid:durableId="1FCB6050"/>
  <w16cid:commentId w16cid:paraId="78F394AB" w16cid:durableId="1FDB1D9E"/>
  <w16cid:commentId w16cid:paraId="70016ED6" w16cid:durableId="1FCB6051"/>
  <w16cid:commentId w16cid:paraId="29403029" w16cid:durableId="1FD4AAF4"/>
  <w16cid:commentId w16cid:paraId="38B3674D" w16cid:durableId="1FDB159A"/>
  <w16cid:commentId w16cid:paraId="7D19201B" w16cid:durableId="1FDB1DF5"/>
  <w16cid:commentId w16cid:paraId="0A20518F" w16cid:durableId="1FDB159B"/>
  <w16cid:commentId w16cid:paraId="757B2FBD" w16cid:durableId="1FC5E35E"/>
  <w16cid:commentId w16cid:paraId="328463A5" w16cid:durableId="1FA3C769"/>
  <w16cid:commentId w16cid:paraId="499A8F46" w16cid:durableId="1FDB159E"/>
  <w16cid:commentId w16cid:paraId="57EFB96B" w16cid:durableId="1FA3C76F"/>
  <w16cid:commentId w16cid:paraId="5995C38D" w16cid:durableId="1FC5E364"/>
  <w16cid:commentId w16cid:paraId="31A56705" w16cid:durableId="1FC5FE5A"/>
  <w16cid:commentId w16cid:paraId="7F276E49" w16cid:durableId="1FCB6057"/>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35CFDCF2" w16cid:durableId="1FCB605D"/>
  <w16cid:commentId w16cid:paraId="4B39C512" w16cid:durableId="1FCB605E"/>
  <w16cid:commentId w16cid:paraId="04C8C60F" w16cid:durableId="1FD4A627"/>
  <w16cid:commentId w16cid:paraId="7753153F" w16cid:durableId="20029CC0"/>
  <w16cid:commentId w16cid:paraId="79703CE3" w16cid:durableId="20029CDE"/>
  <w16cid:commentId w16cid:paraId="5CB624D4" w16cid:durableId="1FA3C77E"/>
  <w16cid:commentId w16cid:paraId="2558D911" w16cid:durableId="1FA54DD9"/>
  <w16cid:commentId w16cid:paraId="3872FD37" w16cid:durableId="20029CEA"/>
  <w16cid:commentId w16cid:paraId="688842F3" w16cid:durableId="20029CEB"/>
  <w16cid:commentId w16cid:paraId="317CA5EF" w16cid:durableId="20029D0D"/>
  <w16cid:commentId w16cid:paraId="0E11CC26" w16cid:durableId="20029D16"/>
  <w16cid:commentId w16cid:paraId="0C03429E" w16cid:durableId="20029D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D06CA" w14:textId="77777777" w:rsidR="006240BC" w:rsidRDefault="006240BC">
      <w:pPr>
        <w:spacing w:after="0"/>
      </w:pPr>
      <w:r>
        <w:separator/>
      </w:r>
    </w:p>
  </w:endnote>
  <w:endnote w:type="continuationSeparator" w:id="0">
    <w:p w14:paraId="50B8D6E0" w14:textId="77777777" w:rsidR="006240BC" w:rsidRDefault="006240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A08AB" w14:textId="77777777" w:rsidR="006240BC" w:rsidRDefault="006240BC">
      <w:r>
        <w:separator/>
      </w:r>
    </w:p>
  </w:footnote>
  <w:footnote w:type="continuationSeparator" w:id="0">
    <w:p w14:paraId="2407DF92" w14:textId="77777777" w:rsidR="006240BC" w:rsidRDefault="006240BC">
      <w:r>
        <w:continuationSeparator/>
      </w:r>
    </w:p>
  </w:footnote>
  <w:footnote w:id="1">
    <w:p w14:paraId="52744DA6" w14:textId="77777777" w:rsidR="00DD7B16" w:rsidRDefault="00DD7B16"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r w:rsidRPr="00C22C4A">
        <w:rPr>
          <w:rStyle w:val="CommentReference"/>
          <w:rFonts w:ascii="Times" w:hAnsi="Times" w:cs="Times"/>
          <w:sz w:val="24"/>
          <w:szCs w:val="24"/>
        </w:rPr>
        <w:annotationRef/>
      </w:r>
    </w:p>
    <w:p w14:paraId="52D3C234" w14:textId="77777777" w:rsidR="00DD7B16" w:rsidRDefault="00DD7B16" w:rsidP="00C22C4A">
      <w:pPr>
        <w:pStyle w:val="FootnoteText"/>
      </w:pPr>
    </w:p>
  </w:footnote>
  <w:footnote w:id="2">
    <w:p w14:paraId="20CE2A1F" w14:textId="77777777" w:rsidR="00DD7B16" w:rsidRDefault="00DD7B16"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FIEBERG">
    <w15:presenceInfo w15:providerId="Windows Live" w15:userId="8fbe4e8c5c395578"/>
  </w15:person>
  <w15:person w15:author="Dave Garshelis">
    <w15:presenceInfo w15:providerId="AD" w15:userId="S-1-5-21-1926791991-2342058966-2197791820-4423"/>
  </w15:person>
  <w15:person w15:author="Nick Gondek">
    <w15:presenceInfo w15:providerId="Windows Live" w15:userId="44a32fb9f4d60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4B06"/>
    <w:rsid w:val="000066AC"/>
    <w:rsid w:val="00006EC2"/>
    <w:rsid w:val="00011C8B"/>
    <w:rsid w:val="0001644A"/>
    <w:rsid w:val="000171DF"/>
    <w:rsid w:val="000175D4"/>
    <w:rsid w:val="000176C1"/>
    <w:rsid w:val="00020CAC"/>
    <w:rsid w:val="00020D4B"/>
    <w:rsid w:val="00020F5B"/>
    <w:rsid w:val="00022DD5"/>
    <w:rsid w:val="0002495B"/>
    <w:rsid w:val="000275E2"/>
    <w:rsid w:val="000306C8"/>
    <w:rsid w:val="00031A27"/>
    <w:rsid w:val="0004569E"/>
    <w:rsid w:val="0005121B"/>
    <w:rsid w:val="00051C92"/>
    <w:rsid w:val="00052D4C"/>
    <w:rsid w:val="00053454"/>
    <w:rsid w:val="00054DEE"/>
    <w:rsid w:val="00055021"/>
    <w:rsid w:val="00057159"/>
    <w:rsid w:val="00060005"/>
    <w:rsid w:val="0006026F"/>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0FEA"/>
    <w:rsid w:val="000A1EFF"/>
    <w:rsid w:val="000A45C6"/>
    <w:rsid w:val="000A4786"/>
    <w:rsid w:val="000A5338"/>
    <w:rsid w:val="000A68B2"/>
    <w:rsid w:val="000B197E"/>
    <w:rsid w:val="000B38FB"/>
    <w:rsid w:val="000B3B7A"/>
    <w:rsid w:val="000B4BA5"/>
    <w:rsid w:val="000B7059"/>
    <w:rsid w:val="000C0E5E"/>
    <w:rsid w:val="000C36C4"/>
    <w:rsid w:val="000C3BE1"/>
    <w:rsid w:val="000C4689"/>
    <w:rsid w:val="000C6A42"/>
    <w:rsid w:val="000C7739"/>
    <w:rsid w:val="000D269E"/>
    <w:rsid w:val="000D6829"/>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5BA7"/>
    <w:rsid w:val="0015757F"/>
    <w:rsid w:val="00157665"/>
    <w:rsid w:val="001604C1"/>
    <w:rsid w:val="00160E8C"/>
    <w:rsid w:val="001623B1"/>
    <w:rsid w:val="00163450"/>
    <w:rsid w:val="001635DB"/>
    <w:rsid w:val="001661FB"/>
    <w:rsid w:val="001736F9"/>
    <w:rsid w:val="0017436A"/>
    <w:rsid w:val="00175546"/>
    <w:rsid w:val="0017637A"/>
    <w:rsid w:val="00177401"/>
    <w:rsid w:val="0018082E"/>
    <w:rsid w:val="00181410"/>
    <w:rsid w:val="001842BA"/>
    <w:rsid w:val="00184EBB"/>
    <w:rsid w:val="001850FC"/>
    <w:rsid w:val="00186057"/>
    <w:rsid w:val="00186427"/>
    <w:rsid w:val="001925B8"/>
    <w:rsid w:val="001954D5"/>
    <w:rsid w:val="001A02AB"/>
    <w:rsid w:val="001A13BD"/>
    <w:rsid w:val="001A29C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0067"/>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50D"/>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32AD"/>
    <w:rsid w:val="002E7958"/>
    <w:rsid w:val="002F4438"/>
    <w:rsid w:val="002F50E3"/>
    <w:rsid w:val="002F50F4"/>
    <w:rsid w:val="00300668"/>
    <w:rsid w:val="003046EB"/>
    <w:rsid w:val="00304CF8"/>
    <w:rsid w:val="003053BB"/>
    <w:rsid w:val="00305793"/>
    <w:rsid w:val="00312A9F"/>
    <w:rsid w:val="00313107"/>
    <w:rsid w:val="003134DC"/>
    <w:rsid w:val="00315392"/>
    <w:rsid w:val="0031696C"/>
    <w:rsid w:val="00317A7F"/>
    <w:rsid w:val="0032231A"/>
    <w:rsid w:val="00324723"/>
    <w:rsid w:val="00325499"/>
    <w:rsid w:val="00326799"/>
    <w:rsid w:val="00327145"/>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6F00"/>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22EC"/>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5075"/>
    <w:rsid w:val="0043763D"/>
    <w:rsid w:val="00442F8E"/>
    <w:rsid w:val="00445422"/>
    <w:rsid w:val="00445858"/>
    <w:rsid w:val="004464D1"/>
    <w:rsid w:val="00446B87"/>
    <w:rsid w:val="00447022"/>
    <w:rsid w:val="00447351"/>
    <w:rsid w:val="004505F3"/>
    <w:rsid w:val="0045151C"/>
    <w:rsid w:val="0045161E"/>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6E39"/>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BF4"/>
    <w:rsid w:val="00590D07"/>
    <w:rsid w:val="00591D7A"/>
    <w:rsid w:val="00594D5B"/>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D7D43"/>
    <w:rsid w:val="005E069A"/>
    <w:rsid w:val="005E3F2B"/>
    <w:rsid w:val="005E4640"/>
    <w:rsid w:val="005E7533"/>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40BC"/>
    <w:rsid w:val="0062558D"/>
    <w:rsid w:val="00625811"/>
    <w:rsid w:val="00625DFC"/>
    <w:rsid w:val="006306CC"/>
    <w:rsid w:val="00631159"/>
    <w:rsid w:val="0063146D"/>
    <w:rsid w:val="006314A6"/>
    <w:rsid w:val="00632A76"/>
    <w:rsid w:val="00633359"/>
    <w:rsid w:val="00633A30"/>
    <w:rsid w:val="006346B2"/>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A7134"/>
    <w:rsid w:val="006B023B"/>
    <w:rsid w:val="006B0D44"/>
    <w:rsid w:val="006B14AB"/>
    <w:rsid w:val="006B31B9"/>
    <w:rsid w:val="006B4E19"/>
    <w:rsid w:val="006B4F22"/>
    <w:rsid w:val="006B5729"/>
    <w:rsid w:val="006B66C8"/>
    <w:rsid w:val="006C3422"/>
    <w:rsid w:val="006C3D4E"/>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3D50"/>
    <w:rsid w:val="007064DE"/>
    <w:rsid w:val="007076FA"/>
    <w:rsid w:val="007111E6"/>
    <w:rsid w:val="00713AA5"/>
    <w:rsid w:val="007140DA"/>
    <w:rsid w:val="00715884"/>
    <w:rsid w:val="007162CB"/>
    <w:rsid w:val="00717DFC"/>
    <w:rsid w:val="00721BB9"/>
    <w:rsid w:val="00721C91"/>
    <w:rsid w:val="007237DF"/>
    <w:rsid w:val="0072420D"/>
    <w:rsid w:val="0073035A"/>
    <w:rsid w:val="00734679"/>
    <w:rsid w:val="00734E27"/>
    <w:rsid w:val="00735338"/>
    <w:rsid w:val="007355E2"/>
    <w:rsid w:val="00735A8C"/>
    <w:rsid w:val="00735C66"/>
    <w:rsid w:val="0073727A"/>
    <w:rsid w:val="00737A76"/>
    <w:rsid w:val="00743CA0"/>
    <w:rsid w:val="007442B1"/>
    <w:rsid w:val="0075070A"/>
    <w:rsid w:val="00751527"/>
    <w:rsid w:val="00751D2D"/>
    <w:rsid w:val="007540F0"/>
    <w:rsid w:val="007548E4"/>
    <w:rsid w:val="007602D4"/>
    <w:rsid w:val="0076050E"/>
    <w:rsid w:val="00762F96"/>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85B"/>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8"/>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3C5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3917"/>
    <w:rsid w:val="008C4907"/>
    <w:rsid w:val="008C5317"/>
    <w:rsid w:val="008C59DB"/>
    <w:rsid w:val="008C67DE"/>
    <w:rsid w:val="008C7F50"/>
    <w:rsid w:val="008D1616"/>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B6E"/>
    <w:rsid w:val="009723CA"/>
    <w:rsid w:val="00972CEC"/>
    <w:rsid w:val="00976FD7"/>
    <w:rsid w:val="00980F4A"/>
    <w:rsid w:val="00982523"/>
    <w:rsid w:val="009852C1"/>
    <w:rsid w:val="00994C20"/>
    <w:rsid w:val="00995469"/>
    <w:rsid w:val="00996074"/>
    <w:rsid w:val="00997BAA"/>
    <w:rsid w:val="00997D44"/>
    <w:rsid w:val="00997FBB"/>
    <w:rsid w:val="009A1506"/>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2532"/>
    <w:rsid w:val="009F64C8"/>
    <w:rsid w:val="00A01806"/>
    <w:rsid w:val="00A03A5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76D51"/>
    <w:rsid w:val="00A80243"/>
    <w:rsid w:val="00A8024E"/>
    <w:rsid w:val="00A8262D"/>
    <w:rsid w:val="00A83210"/>
    <w:rsid w:val="00A83F65"/>
    <w:rsid w:val="00A84D97"/>
    <w:rsid w:val="00A8589D"/>
    <w:rsid w:val="00A86039"/>
    <w:rsid w:val="00A864F2"/>
    <w:rsid w:val="00A8680C"/>
    <w:rsid w:val="00A91F4D"/>
    <w:rsid w:val="00A977F3"/>
    <w:rsid w:val="00A97C58"/>
    <w:rsid w:val="00AA0D57"/>
    <w:rsid w:val="00AA1FB4"/>
    <w:rsid w:val="00AA521C"/>
    <w:rsid w:val="00AA6B05"/>
    <w:rsid w:val="00AA6BFF"/>
    <w:rsid w:val="00AA7F68"/>
    <w:rsid w:val="00AB0583"/>
    <w:rsid w:val="00AB4477"/>
    <w:rsid w:val="00AB4F73"/>
    <w:rsid w:val="00AB504E"/>
    <w:rsid w:val="00AC1052"/>
    <w:rsid w:val="00AC5574"/>
    <w:rsid w:val="00AC6C8F"/>
    <w:rsid w:val="00AC7285"/>
    <w:rsid w:val="00AC7581"/>
    <w:rsid w:val="00AD0A4C"/>
    <w:rsid w:val="00AD0A7C"/>
    <w:rsid w:val="00AD17E9"/>
    <w:rsid w:val="00AD2211"/>
    <w:rsid w:val="00AD22BE"/>
    <w:rsid w:val="00AD33D8"/>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A50"/>
    <w:rsid w:val="00BC0BBB"/>
    <w:rsid w:val="00BC40EB"/>
    <w:rsid w:val="00BC48D5"/>
    <w:rsid w:val="00BD1FEC"/>
    <w:rsid w:val="00BD7F2B"/>
    <w:rsid w:val="00BE0A32"/>
    <w:rsid w:val="00BE2373"/>
    <w:rsid w:val="00BE43DB"/>
    <w:rsid w:val="00BE6AE3"/>
    <w:rsid w:val="00BF4D37"/>
    <w:rsid w:val="00BF53DF"/>
    <w:rsid w:val="00BF5DE1"/>
    <w:rsid w:val="00BF7CC6"/>
    <w:rsid w:val="00C02CDE"/>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595"/>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2EC"/>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B7C60"/>
    <w:rsid w:val="00CC1B65"/>
    <w:rsid w:val="00CC390E"/>
    <w:rsid w:val="00CC788E"/>
    <w:rsid w:val="00CD087E"/>
    <w:rsid w:val="00CD159A"/>
    <w:rsid w:val="00CD302C"/>
    <w:rsid w:val="00CD37D2"/>
    <w:rsid w:val="00CD5236"/>
    <w:rsid w:val="00CD7D63"/>
    <w:rsid w:val="00CE0A11"/>
    <w:rsid w:val="00CE0C11"/>
    <w:rsid w:val="00CE51CE"/>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4708"/>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D7B16"/>
    <w:rsid w:val="00DE003C"/>
    <w:rsid w:val="00DE150C"/>
    <w:rsid w:val="00DE1E10"/>
    <w:rsid w:val="00DE2B2A"/>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0A4A"/>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1AB4"/>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05B7B"/>
    <w:rsid w:val="00F10D03"/>
    <w:rsid w:val="00F1160D"/>
    <w:rsid w:val="00F15945"/>
    <w:rsid w:val="00F2114A"/>
    <w:rsid w:val="00F22303"/>
    <w:rsid w:val="00F228C3"/>
    <w:rsid w:val="00F242EF"/>
    <w:rsid w:val="00F2475F"/>
    <w:rsid w:val="00F26F8A"/>
    <w:rsid w:val="00F30189"/>
    <w:rsid w:val="00F30D8F"/>
    <w:rsid w:val="00F30DC7"/>
    <w:rsid w:val="00F33F3D"/>
    <w:rsid w:val="00F37744"/>
    <w:rsid w:val="00F40876"/>
    <w:rsid w:val="00F4393A"/>
    <w:rsid w:val="00F43E59"/>
    <w:rsid w:val="00F50E89"/>
    <w:rsid w:val="00F5260C"/>
    <w:rsid w:val="00F52DC8"/>
    <w:rsid w:val="00F55511"/>
    <w:rsid w:val="00F62591"/>
    <w:rsid w:val="00F64A69"/>
    <w:rsid w:val="00F65D6B"/>
    <w:rsid w:val="00F66DF3"/>
    <w:rsid w:val="00F67161"/>
    <w:rsid w:val="00F67701"/>
    <w:rsid w:val="00F707F1"/>
    <w:rsid w:val="00F709C2"/>
    <w:rsid w:val="00F71356"/>
    <w:rsid w:val="00F71B1A"/>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5A58"/>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 w:type="table" w:styleId="PlainTable4">
    <w:name w:val="Plain Table 4"/>
    <w:basedOn w:val="TableNormal"/>
    <w:uiPriority w:val="44"/>
    <w:rsid w:val="007E794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155B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0061197">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 w:id="200717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36C82-45CC-4D54-BE4C-53FFF4D6F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42</Pages>
  <Words>8115</Words>
  <Characters>46257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4</cp:revision>
  <cp:lastPrinted>2018-05-13T19:08:00Z</cp:lastPrinted>
  <dcterms:created xsi:type="dcterms:W3CDTF">2019-01-05T20:41:00Z</dcterms:created>
  <dcterms:modified xsi:type="dcterms:W3CDTF">2019-02-04T19:14:00Z</dcterms:modified>
</cp:coreProperties>
</file>