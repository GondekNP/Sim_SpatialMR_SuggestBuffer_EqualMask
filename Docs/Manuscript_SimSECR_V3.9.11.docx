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E459BE" w14:textId="77777777" w:rsidR="00B410C1" w:rsidRDefault="000748F7" w:rsidP="005E7600">
      <w:pPr>
        <w:pStyle w:val="FirstParagraph"/>
        <w:spacing w:before="0" w:after="0" w:line="480" w:lineRule="auto"/>
      </w:pPr>
      <w:r>
        <w:t>27</w:t>
      </w:r>
      <w:r w:rsidRPr="00B410C1">
        <w:t xml:space="preserve"> </w:t>
      </w:r>
      <w:r w:rsidR="003879EA">
        <w:t>May</w:t>
      </w:r>
      <w:r w:rsidR="003879EA" w:rsidRPr="00B410C1">
        <w:t xml:space="preserve"> </w:t>
      </w:r>
      <w:r w:rsidR="00B410C1" w:rsidRPr="00B410C1">
        <w:t>2018</w:t>
      </w:r>
    </w:p>
    <w:p w14:paraId="1953C65C" w14:textId="77777777" w:rsidR="00B410C1" w:rsidRDefault="00B410C1" w:rsidP="00F22303">
      <w:pPr>
        <w:pStyle w:val="BodyText"/>
        <w:spacing w:before="0" w:after="0" w:line="480" w:lineRule="auto"/>
      </w:pPr>
      <w:r>
        <w:t>Nick P. Gondek</w:t>
      </w:r>
    </w:p>
    <w:p w14:paraId="3DED8679" w14:textId="77777777" w:rsidR="00B410C1" w:rsidRDefault="00B410C1" w:rsidP="00F22303">
      <w:pPr>
        <w:pStyle w:val="BodyText"/>
        <w:spacing w:before="0" w:after="0" w:line="480" w:lineRule="auto"/>
      </w:pPr>
      <w:r>
        <w:t>Conservation Metrics Inc.</w:t>
      </w:r>
    </w:p>
    <w:p w14:paraId="5C4C9BA2" w14:textId="77777777" w:rsidR="00B410C1" w:rsidRDefault="00B410C1" w:rsidP="00F22303">
      <w:pPr>
        <w:pStyle w:val="BodyText"/>
        <w:spacing w:before="0" w:after="0" w:line="480" w:lineRule="auto"/>
      </w:pPr>
      <w:r>
        <w:t>145 McAllister Way</w:t>
      </w:r>
    </w:p>
    <w:p w14:paraId="01FB813A" w14:textId="77777777" w:rsidR="00B410C1" w:rsidRDefault="00B410C1" w:rsidP="00F22303">
      <w:pPr>
        <w:pStyle w:val="BodyText"/>
        <w:spacing w:before="0" w:after="0" w:line="480" w:lineRule="auto"/>
      </w:pPr>
      <w:r>
        <w:t>Santa Cruz, CA 95060</w:t>
      </w:r>
    </w:p>
    <w:p w14:paraId="28994CB6" w14:textId="77777777" w:rsidR="00B410C1" w:rsidRDefault="00B410C1" w:rsidP="00F22303">
      <w:pPr>
        <w:pStyle w:val="BodyText"/>
        <w:spacing w:before="0" w:after="0" w:line="480" w:lineRule="auto"/>
      </w:pPr>
      <w:r>
        <w:t>(414) 581-4445</w:t>
      </w:r>
    </w:p>
    <w:p w14:paraId="1C20B644" w14:textId="77777777" w:rsidR="00B410C1" w:rsidRPr="00B410C1" w:rsidRDefault="00B410C1" w:rsidP="00F22303">
      <w:pPr>
        <w:pStyle w:val="BodyText"/>
        <w:spacing w:before="0" w:after="0" w:line="480" w:lineRule="auto"/>
      </w:pPr>
      <w:r>
        <w:t>nick@conservationmetrics.com</w:t>
      </w:r>
    </w:p>
    <w:p w14:paraId="2DFD1882" w14:textId="77777777" w:rsidR="00B410C1" w:rsidRPr="00B410C1" w:rsidRDefault="00B410C1" w:rsidP="00F22303">
      <w:pPr>
        <w:pStyle w:val="BodyText"/>
        <w:spacing w:before="0" w:after="0" w:line="480" w:lineRule="auto"/>
      </w:pPr>
    </w:p>
    <w:p w14:paraId="61A209D8" w14:textId="77777777" w:rsidR="00652EF8" w:rsidRPr="0040630A" w:rsidRDefault="001F2F29" w:rsidP="00F67701">
      <w:pPr>
        <w:pStyle w:val="FirstParagraph"/>
        <w:spacing w:line="480" w:lineRule="auto"/>
        <w:jc w:val="center"/>
        <w:rPr>
          <w:rFonts w:ascii="Times New Roman" w:hAnsi="Times New Roman" w:cs="Times New Roman"/>
          <w:b/>
        </w:rPr>
      </w:pPr>
      <w:r>
        <w:rPr>
          <w:rFonts w:ascii="Times New Roman" w:hAnsi="Times New Roman" w:cs="Times New Roman"/>
          <w:b/>
        </w:rPr>
        <w:t xml:space="preserve">Too much DNA? Subsampling strategies </w:t>
      </w:r>
      <w:r w:rsidR="00372FB6" w:rsidRPr="0040630A">
        <w:rPr>
          <w:rFonts w:ascii="Times New Roman" w:hAnsi="Times New Roman" w:cs="Times New Roman"/>
          <w:b/>
        </w:rPr>
        <w:t xml:space="preserve">for Spatially Explicit </w:t>
      </w:r>
      <w:r>
        <w:rPr>
          <w:rFonts w:ascii="Times New Roman" w:hAnsi="Times New Roman" w:cs="Times New Roman"/>
          <w:b/>
        </w:rPr>
        <w:t>Capture-Recapture Estimators</w:t>
      </w:r>
    </w:p>
    <w:p w14:paraId="20607C69" w14:textId="77777777" w:rsidR="00372FB6" w:rsidRDefault="00B410C1" w:rsidP="00F67701">
      <w:pPr>
        <w:pStyle w:val="BodyText"/>
        <w:spacing w:line="480" w:lineRule="auto"/>
        <w:ind w:left="720" w:hanging="720"/>
        <w:rPr>
          <w:rFonts w:ascii="Times New Roman" w:hAnsi="Times New Roman" w:cs="Times New Roman"/>
          <w:i/>
        </w:rPr>
      </w:pPr>
      <w:r>
        <w:rPr>
          <w:rFonts w:ascii="Times New Roman" w:hAnsi="Times New Roman" w:cs="Times New Roman"/>
        </w:rPr>
        <w:t>NICK P. GONDEK</w:t>
      </w:r>
      <w:r w:rsidR="00372FB6" w:rsidRPr="0040630A">
        <w:rPr>
          <w:rFonts w:ascii="Times New Roman" w:hAnsi="Times New Roman" w:cs="Times New Roman"/>
        </w:rPr>
        <w:t>,</w:t>
      </w:r>
      <w:r w:rsidR="00C22C4A">
        <w:rPr>
          <w:rStyle w:val="FootnoteReference"/>
          <w:rFonts w:ascii="Times New Roman" w:hAnsi="Times New Roman" w:cs="Times New Roman"/>
        </w:rPr>
        <w:footnoteReference w:id="1"/>
      </w:r>
      <w:r w:rsidR="00372FB6" w:rsidRPr="0040630A">
        <w:rPr>
          <w:rFonts w:ascii="Times New Roman" w:hAnsi="Times New Roman" w:cs="Times New Roman"/>
        </w:rPr>
        <w:t xml:space="preserve"> </w:t>
      </w:r>
      <w:r w:rsidR="00C22C4A" w:rsidRPr="00C22C4A">
        <w:rPr>
          <w:rFonts w:ascii="Times New Roman" w:hAnsi="Times New Roman" w:cs="Times New Roman"/>
          <w:i/>
        </w:rPr>
        <w:t>University of Minnesota, 2003 Upper Buford Cir, St Paul, MN 55108 USA</w:t>
      </w:r>
    </w:p>
    <w:p w14:paraId="309192ED" w14:textId="77777777" w:rsidR="00856713" w:rsidRDefault="005A2523">
      <w:pPr>
        <w:pStyle w:val="BodyText"/>
        <w:spacing w:line="480" w:lineRule="auto"/>
        <w:ind w:left="720" w:hanging="720"/>
        <w:rPr>
          <w:rFonts w:ascii="Times New Roman" w:hAnsi="Times New Roman" w:cs="Times New Roman"/>
          <w:i/>
        </w:rPr>
      </w:pPr>
      <w:r>
        <w:rPr>
          <w:rFonts w:ascii="Times New Roman" w:hAnsi="Times New Roman" w:cs="Times New Roman"/>
        </w:rPr>
        <w:t>DAVID L. GARSHELIS</w:t>
      </w:r>
      <w:r w:rsidRPr="0040630A">
        <w:rPr>
          <w:rFonts w:ascii="Times New Roman" w:hAnsi="Times New Roman" w:cs="Times New Roman"/>
        </w:rPr>
        <w:t xml:space="preserve">, </w:t>
      </w:r>
      <w:r w:rsidR="00856713" w:rsidRPr="00856713">
        <w:rPr>
          <w:rFonts w:ascii="Times New Roman" w:hAnsi="Times New Roman" w:cs="Times New Roman"/>
          <w:i/>
        </w:rPr>
        <w:t>Minnesota Department of Natural Resources, 1201 E. Hwy 2, Grand Rapids, MN 55744, USA</w:t>
      </w:r>
    </w:p>
    <w:p w14:paraId="5BBE4C36" w14:textId="4F4DF9CD" w:rsidR="00856713" w:rsidRDefault="005A2523">
      <w:pPr>
        <w:pStyle w:val="BodyText"/>
        <w:spacing w:line="480" w:lineRule="auto"/>
        <w:ind w:left="720" w:hanging="720"/>
        <w:rPr>
          <w:rFonts w:ascii="Times New Roman" w:hAnsi="Times New Roman" w:cs="Times New Roman"/>
          <w:i/>
        </w:rPr>
      </w:pPr>
      <w:r>
        <w:rPr>
          <w:rFonts w:ascii="Times New Roman" w:hAnsi="Times New Roman" w:cs="Times New Roman"/>
        </w:rPr>
        <w:t>KAREN V. NOYCE</w:t>
      </w:r>
      <w:r w:rsidRPr="0040630A">
        <w:rPr>
          <w:rFonts w:ascii="Times New Roman" w:hAnsi="Times New Roman" w:cs="Times New Roman"/>
        </w:rPr>
        <w:t>,</w:t>
      </w:r>
      <w:r w:rsidR="00650B1A">
        <w:rPr>
          <w:rFonts w:ascii="Times New Roman" w:hAnsi="Times New Roman" w:cs="Times New Roman"/>
        </w:rPr>
        <w:t xml:space="preserve"> retired from</w:t>
      </w:r>
      <w:r w:rsidRPr="0040630A">
        <w:rPr>
          <w:rFonts w:ascii="Times New Roman" w:hAnsi="Times New Roman" w:cs="Times New Roman"/>
        </w:rPr>
        <w:t xml:space="preserve"> </w:t>
      </w:r>
      <w:r w:rsidR="00856713" w:rsidRPr="00856713">
        <w:rPr>
          <w:rFonts w:ascii="Times New Roman" w:hAnsi="Times New Roman" w:cs="Times New Roman"/>
          <w:i/>
        </w:rPr>
        <w:t>Minnesota Department of Natural Resources, 1201 E. Hwy 2, Grand Rapids, MN 55744, USA</w:t>
      </w:r>
      <w:r w:rsidR="00650B1A">
        <w:rPr>
          <w:rFonts w:ascii="Times New Roman" w:hAnsi="Times New Roman" w:cs="Times New Roman"/>
          <w:i/>
        </w:rPr>
        <w:t xml:space="preserve"> </w:t>
      </w:r>
    </w:p>
    <w:p w14:paraId="2E7EA3B6" w14:textId="77777777" w:rsidR="005A2523" w:rsidRPr="0040630A" w:rsidRDefault="005A2523">
      <w:pPr>
        <w:pStyle w:val="BodyText"/>
        <w:spacing w:line="480" w:lineRule="auto"/>
        <w:ind w:left="720" w:hanging="720"/>
        <w:rPr>
          <w:rFonts w:ascii="Times New Roman" w:hAnsi="Times New Roman" w:cs="Times New Roman"/>
        </w:rPr>
      </w:pPr>
      <w:r>
        <w:rPr>
          <w:rFonts w:ascii="Times New Roman" w:hAnsi="Times New Roman" w:cs="Times New Roman"/>
        </w:rPr>
        <w:t>JOHN F. FIEBERG</w:t>
      </w:r>
      <w:r w:rsidR="00C22C4A">
        <w:rPr>
          <w:rFonts w:ascii="Times New Roman" w:hAnsi="Times New Roman" w:cs="Times New Roman"/>
        </w:rPr>
        <w:t>,</w:t>
      </w:r>
      <w:r w:rsidR="00C22C4A">
        <w:rPr>
          <w:rStyle w:val="FootnoteReference"/>
          <w:rFonts w:ascii="Times New Roman" w:hAnsi="Times New Roman" w:cs="Times New Roman"/>
        </w:rPr>
        <w:footnoteReference w:id="2"/>
      </w:r>
      <w:r w:rsidRPr="0040630A">
        <w:rPr>
          <w:rFonts w:ascii="Times New Roman" w:hAnsi="Times New Roman" w:cs="Times New Roman"/>
        </w:rPr>
        <w:t xml:space="preserve"> </w:t>
      </w:r>
      <w:bookmarkStart w:id="0" w:name="_Hlk512601773"/>
      <w:r>
        <w:rPr>
          <w:rFonts w:ascii="Times New Roman" w:hAnsi="Times New Roman" w:cs="Times New Roman"/>
          <w:i/>
        </w:rPr>
        <w:t>University of Minnesota</w:t>
      </w:r>
      <w:r w:rsidRPr="005A2523">
        <w:rPr>
          <w:rFonts w:ascii="Times New Roman" w:hAnsi="Times New Roman" w:cs="Times New Roman"/>
          <w:i/>
        </w:rPr>
        <w:t xml:space="preserve">, </w:t>
      </w:r>
      <w:r>
        <w:rPr>
          <w:rFonts w:ascii="Times New Roman" w:hAnsi="Times New Roman" w:cs="Times New Roman"/>
          <w:i/>
        </w:rPr>
        <w:t>2003 Upper Buford Cir, St Paul, MN 55108 USA</w:t>
      </w:r>
      <w:bookmarkEnd w:id="0"/>
    </w:p>
    <w:p w14:paraId="4B5B4CC4" w14:textId="1B777DAA" w:rsidR="005A2523" w:rsidRPr="008C374F" w:rsidRDefault="005A2523">
      <w:pPr>
        <w:pStyle w:val="FirstParagraph"/>
        <w:spacing w:before="0" w:after="0" w:line="480" w:lineRule="auto"/>
        <w:rPr>
          <w:rFonts w:ascii="Times New Roman" w:hAnsi="Times New Roman" w:cs="Times New Roman"/>
        </w:rPr>
      </w:pPr>
      <w:r w:rsidRPr="00146E03">
        <w:rPr>
          <w:rFonts w:ascii="Times New Roman" w:hAnsi="Times New Roman"/>
          <w:b/>
        </w:rPr>
        <w:lastRenderedPageBreak/>
        <w:t>ABSTRACT</w:t>
      </w:r>
      <w:r>
        <w:rPr>
          <w:rFonts w:ascii="Times New Roman" w:hAnsi="Times New Roman"/>
          <w:b/>
        </w:rPr>
        <w:t xml:space="preserve"> </w:t>
      </w:r>
      <w:r w:rsidRPr="0040630A">
        <w:rPr>
          <w:rFonts w:ascii="Times New Roman" w:hAnsi="Times New Roman" w:cs="Times New Roman"/>
        </w:rPr>
        <w:t>Genetic mark-recapture studies estimate animal abundance using non-invasive DNA identification methods to "capture" and subsequently "recapture" individuals that leave genetic material at trap sites. Due to the cost of genotypic analysis, researchers often choose to process only a subsample of this genetic material</w:t>
      </w:r>
      <w:r w:rsidR="00BA722F">
        <w:rPr>
          <w:rFonts w:ascii="Times New Roman" w:hAnsi="Times New Roman" w:cs="Times New Roman"/>
        </w:rPr>
        <w:t xml:space="preserve">. </w:t>
      </w:r>
      <w:r w:rsidRPr="0040630A">
        <w:rPr>
          <w:rFonts w:ascii="Times New Roman" w:hAnsi="Times New Roman" w:cs="Times New Roman"/>
        </w:rPr>
        <w:t xml:space="preserve">We explored the effect of subsampling on </w:t>
      </w:r>
      <w:r w:rsidR="00BA483D">
        <w:rPr>
          <w:rFonts w:ascii="Times New Roman" w:hAnsi="Times New Roman" w:cs="Times New Roman"/>
        </w:rPr>
        <w:t>spatially-explicit capture recapture (</w:t>
      </w:r>
      <w:r w:rsidRPr="0040630A">
        <w:rPr>
          <w:rFonts w:ascii="Times New Roman" w:hAnsi="Times New Roman" w:cs="Times New Roman"/>
        </w:rPr>
        <w:t>SECR</w:t>
      </w:r>
      <w:r w:rsidR="00BA483D">
        <w:rPr>
          <w:rFonts w:ascii="Times New Roman" w:hAnsi="Times New Roman" w:cs="Times New Roman"/>
        </w:rPr>
        <w:t>)</w:t>
      </w:r>
      <w:r w:rsidRPr="0040630A">
        <w:rPr>
          <w:rFonts w:ascii="Times New Roman" w:hAnsi="Times New Roman" w:cs="Times New Roman"/>
        </w:rPr>
        <w:t xml:space="preserve"> estimators using hair-snare data obtained from a 2012 genetic mark-recapture study of black bears (</w:t>
      </w:r>
      <w:proofErr w:type="spellStart"/>
      <w:r w:rsidRPr="0040630A">
        <w:rPr>
          <w:rFonts w:ascii="Times New Roman" w:hAnsi="Times New Roman" w:cs="Times New Roman"/>
          <w:i/>
        </w:rPr>
        <w:t>Ursus</w:t>
      </w:r>
      <w:proofErr w:type="spellEnd"/>
      <w:r w:rsidRPr="0040630A">
        <w:rPr>
          <w:rFonts w:ascii="Times New Roman" w:hAnsi="Times New Roman" w:cs="Times New Roman"/>
          <w:i/>
        </w:rPr>
        <w:t xml:space="preserve"> </w:t>
      </w:r>
      <w:proofErr w:type="spellStart"/>
      <w:r w:rsidRPr="0040630A">
        <w:rPr>
          <w:rFonts w:ascii="Times New Roman" w:hAnsi="Times New Roman" w:cs="Times New Roman"/>
          <w:i/>
        </w:rPr>
        <w:t>americanus</w:t>
      </w:r>
      <w:proofErr w:type="spellEnd"/>
      <w:r w:rsidRPr="0040630A">
        <w:rPr>
          <w:rFonts w:ascii="Times New Roman" w:hAnsi="Times New Roman" w:cs="Times New Roman"/>
        </w:rPr>
        <w:t>),</w:t>
      </w:r>
      <w:r w:rsidR="00300668">
        <w:rPr>
          <w:rFonts w:ascii="Times New Roman" w:hAnsi="Times New Roman" w:cs="Times New Roman"/>
        </w:rPr>
        <w:t xml:space="preserve"> </w:t>
      </w:r>
      <w:r w:rsidRPr="0040630A">
        <w:rPr>
          <w:rFonts w:ascii="Times New Roman" w:hAnsi="Times New Roman" w:cs="Times New Roman"/>
        </w:rPr>
        <w:t xml:space="preserve">and </w:t>
      </w:r>
      <w:r w:rsidR="00BB210C">
        <w:rPr>
          <w:rFonts w:ascii="Times New Roman" w:hAnsi="Times New Roman" w:cs="Times New Roman"/>
        </w:rPr>
        <w:t>by</w:t>
      </w:r>
      <w:r w:rsidRPr="0040630A">
        <w:rPr>
          <w:rFonts w:ascii="Times New Roman" w:hAnsi="Times New Roman" w:cs="Times New Roman"/>
        </w:rPr>
        <w:t xml:space="preserve"> simulat</w:t>
      </w:r>
      <w:r w:rsidR="00665CFE">
        <w:rPr>
          <w:rFonts w:ascii="Times New Roman" w:hAnsi="Times New Roman" w:cs="Times New Roman"/>
        </w:rPr>
        <w:t>ing</w:t>
      </w:r>
      <w:r w:rsidRPr="0040630A">
        <w:rPr>
          <w:rFonts w:ascii="Times New Roman" w:hAnsi="Times New Roman" w:cs="Times New Roman"/>
        </w:rPr>
        <w:t xml:space="preserve"> </w:t>
      </w:r>
      <w:r w:rsidR="00BB210C">
        <w:rPr>
          <w:rFonts w:ascii="Times New Roman" w:hAnsi="Times New Roman" w:cs="Times New Roman"/>
        </w:rPr>
        <w:t>capture histories</w:t>
      </w:r>
      <w:r w:rsidRPr="0040630A">
        <w:rPr>
          <w:rFonts w:ascii="Times New Roman" w:hAnsi="Times New Roman" w:cs="Times New Roman"/>
        </w:rPr>
        <w:t xml:space="preserve"> </w:t>
      </w:r>
      <w:r w:rsidR="00665CFE">
        <w:rPr>
          <w:rFonts w:ascii="Times New Roman" w:hAnsi="Times New Roman" w:cs="Times New Roman"/>
        </w:rPr>
        <w:t>from</w:t>
      </w:r>
      <w:r w:rsidRPr="0040630A">
        <w:rPr>
          <w:rFonts w:ascii="Times New Roman" w:hAnsi="Times New Roman" w:cs="Times New Roman"/>
        </w:rPr>
        <w:t xml:space="preserve"> a known population. Similar to effects on non-spatial mark-recapture estimators, subsampling produced density estimates that were lower, on average, than the full data estimate</w:t>
      </w:r>
      <w:r w:rsidR="00926B92">
        <w:rPr>
          <w:rFonts w:ascii="Times New Roman" w:hAnsi="Times New Roman" w:cs="Times New Roman"/>
        </w:rPr>
        <w:t xml:space="preserve"> when </w:t>
      </w:r>
      <w:r w:rsidR="00BB210C">
        <w:rPr>
          <w:rFonts w:ascii="Times New Roman" w:hAnsi="Times New Roman" w:cs="Times New Roman"/>
        </w:rPr>
        <w:t xml:space="preserve">individuals left </w:t>
      </w:r>
      <w:r w:rsidR="00C22C4A">
        <w:rPr>
          <w:rFonts w:ascii="Times New Roman" w:hAnsi="Times New Roman" w:cs="Times New Roman"/>
        </w:rPr>
        <w:t xml:space="preserve">varying numbers of </w:t>
      </w:r>
      <w:r w:rsidR="00BB210C">
        <w:rPr>
          <w:rFonts w:ascii="Times New Roman" w:hAnsi="Times New Roman" w:cs="Times New Roman"/>
        </w:rPr>
        <w:t>samples at a trap</w:t>
      </w:r>
      <w:r w:rsidRPr="0040630A">
        <w:rPr>
          <w:rFonts w:ascii="Times New Roman" w:hAnsi="Times New Roman" w:cs="Times New Roman"/>
        </w:rPr>
        <w:t>; however non-proportional subsampling (sampling at least one observation from each unique trapping site and sampling period combination) had much less of an effect on estimator performance than simple random sampling</w:t>
      </w:r>
      <w:r w:rsidR="00BA483D">
        <w:rPr>
          <w:rFonts w:ascii="Times New Roman" w:hAnsi="Times New Roman" w:cs="Times New Roman"/>
        </w:rPr>
        <w:t>.</w:t>
      </w:r>
      <w:r w:rsidR="00C22C4A">
        <w:rPr>
          <w:rFonts w:ascii="Times New Roman" w:hAnsi="Times New Roman" w:cs="Times New Roman"/>
        </w:rPr>
        <w:t xml:space="preserve"> </w:t>
      </w:r>
      <w:r w:rsidRPr="0040630A">
        <w:rPr>
          <w:rFonts w:ascii="Times New Roman" w:hAnsi="Times New Roman" w:cs="Times New Roman"/>
        </w:rPr>
        <w:t xml:space="preserve">Thus, non-proportional subsampling may be preferable to simple random sampling, despite </w:t>
      </w:r>
      <w:r w:rsidRPr="008C374F">
        <w:rPr>
          <w:rFonts w:ascii="Times New Roman" w:hAnsi="Times New Roman" w:cs="Times New Roman"/>
        </w:rPr>
        <w:t>the inherent violations of SECR assumptions that may result.</w:t>
      </w:r>
      <w:r w:rsidR="00BA483D">
        <w:rPr>
          <w:rFonts w:ascii="Times New Roman" w:hAnsi="Times New Roman" w:cs="Times New Roman"/>
        </w:rPr>
        <w:t xml:space="preserve"> </w:t>
      </w:r>
      <w:bookmarkStart w:id="1" w:name="_Hlk513899522"/>
      <w:r w:rsidR="00BA483D">
        <w:rPr>
          <w:rFonts w:ascii="Times New Roman" w:hAnsi="Times New Roman" w:cs="Times New Roman"/>
        </w:rPr>
        <w:t xml:space="preserve">The </w:t>
      </w:r>
      <w:r w:rsidR="00295B6E">
        <w:rPr>
          <w:rFonts w:ascii="Times New Roman" w:hAnsi="Times New Roman" w:cs="Times New Roman"/>
        </w:rPr>
        <w:t>benefits</w:t>
      </w:r>
      <w:r w:rsidR="00BA483D">
        <w:rPr>
          <w:rFonts w:ascii="Times New Roman" w:hAnsi="Times New Roman" w:cs="Times New Roman"/>
        </w:rPr>
        <w:t xml:space="preserve"> of using non-proportional sampling </w:t>
      </w:r>
      <w:r w:rsidR="00295B6E">
        <w:rPr>
          <w:rFonts w:ascii="Times New Roman" w:hAnsi="Times New Roman" w:cs="Times New Roman"/>
        </w:rPr>
        <w:t xml:space="preserve">will be </w:t>
      </w:r>
      <w:r w:rsidR="00BA483D">
        <w:rPr>
          <w:rFonts w:ascii="Times New Roman" w:hAnsi="Times New Roman" w:cs="Times New Roman"/>
        </w:rPr>
        <w:t>greatest when individuals exhibit substantial heterogeneity in their capture propensit</w:t>
      </w:r>
      <w:r w:rsidR="00295B6E">
        <w:rPr>
          <w:rFonts w:ascii="Times New Roman" w:hAnsi="Times New Roman" w:cs="Times New Roman"/>
        </w:rPr>
        <w:t>ies, leave</w:t>
      </w:r>
      <w:r w:rsidR="00BA483D">
        <w:rPr>
          <w:rFonts w:ascii="Times New Roman" w:hAnsi="Times New Roman" w:cs="Times New Roman"/>
        </w:rPr>
        <w:t xml:space="preserve"> multiple samples at a trap, and when available funding </w:t>
      </w:r>
      <w:r w:rsidR="00416F3F">
        <w:rPr>
          <w:rFonts w:ascii="Times New Roman" w:hAnsi="Times New Roman" w:cs="Times New Roman"/>
        </w:rPr>
        <w:t xml:space="preserve">severely </w:t>
      </w:r>
      <w:r w:rsidR="00BA483D">
        <w:rPr>
          <w:rFonts w:ascii="Times New Roman" w:hAnsi="Times New Roman" w:cs="Times New Roman"/>
        </w:rPr>
        <w:t>limit</w:t>
      </w:r>
      <w:r w:rsidR="00295B6E">
        <w:rPr>
          <w:rFonts w:ascii="Times New Roman" w:hAnsi="Times New Roman" w:cs="Times New Roman"/>
        </w:rPr>
        <w:t>s</w:t>
      </w:r>
      <w:r w:rsidR="00BA483D">
        <w:rPr>
          <w:rFonts w:ascii="Times New Roman" w:hAnsi="Times New Roman" w:cs="Times New Roman"/>
        </w:rPr>
        <w:t xml:space="preserve"> the </w:t>
      </w:r>
      <w:r w:rsidR="00701336">
        <w:rPr>
          <w:rFonts w:ascii="Times New Roman" w:hAnsi="Times New Roman" w:cs="Times New Roman"/>
        </w:rPr>
        <w:t>number</w:t>
      </w:r>
      <w:r w:rsidR="00BA483D">
        <w:rPr>
          <w:rFonts w:ascii="Times New Roman" w:hAnsi="Times New Roman" w:cs="Times New Roman"/>
        </w:rPr>
        <w:t xml:space="preserve"> of samples that can be process</w:t>
      </w:r>
      <w:r w:rsidR="00295B6E">
        <w:rPr>
          <w:rFonts w:ascii="Times New Roman" w:hAnsi="Times New Roman" w:cs="Times New Roman"/>
        </w:rPr>
        <w:t>ed</w:t>
      </w:r>
      <w:r w:rsidR="00BA483D">
        <w:rPr>
          <w:rFonts w:ascii="Times New Roman" w:hAnsi="Times New Roman" w:cs="Times New Roman"/>
        </w:rPr>
        <w:t>.</w:t>
      </w:r>
      <w:bookmarkEnd w:id="1"/>
    </w:p>
    <w:p w14:paraId="089CD845" w14:textId="77777777" w:rsidR="00D63373" w:rsidRDefault="00D63373">
      <w:pPr>
        <w:rPr>
          <w:rFonts w:ascii="Times New Roman" w:hAnsi="Times New Roman" w:cs="Times New Roman"/>
          <w:b/>
        </w:rPr>
      </w:pPr>
      <w:r>
        <w:rPr>
          <w:rFonts w:ascii="Times New Roman" w:hAnsi="Times New Roman" w:cs="Times New Roman"/>
          <w:b/>
        </w:rPr>
        <w:br w:type="page"/>
      </w:r>
    </w:p>
    <w:p w14:paraId="0421731C" w14:textId="2CF6E797" w:rsidR="00D47519" w:rsidRPr="0040630A" w:rsidRDefault="00801A4A" w:rsidP="00220808">
      <w:pPr>
        <w:pStyle w:val="FirstParagraph"/>
        <w:spacing w:before="0" w:after="0" w:line="480" w:lineRule="auto"/>
        <w:ind w:firstLine="720"/>
        <w:rPr>
          <w:rFonts w:ascii="Times New Roman" w:hAnsi="Times New Roman" w:cs="Times New Roman"/>
        </w:rPr>
      </w:pPr>
      <w:r>
        <w:rPr>
          <w:rFonts w:ascii="Times New Roman" w:hAnsi="Times New Roman" w:cs="Times New Roman"/>
        </w:rPr>
        <w:lastRenderedPageBreak/>
        <w:t>M</w:t>
      </w:r>
      <w:r w:rsidR="00D47519" w:rsidRPr="008C374F">
        <w:rPr>
          <w:rFonts w:ascii="Times New Roman" w:hAnsi="Times New Roman" w:cs="Times New Roman"/>
        </w:rPr>
        <w:t>ark</w:t>
      </w:r>
      <w:r w:rsidR="00065BD0">
        <w:rPr>
          <w:rFonts w:ascii="Times New Roman" w:hAnsi="Times New Roman" w:cs="Times New Roman"/>
        </w:rPr>
        <w:t>–</w:t>
      </w:r>
      <w:r w:rsidR="00D47519" w:rsidRPr="008C374F">
        <w:rPr>
          <w:rFonts w:ascii="Times New Roman" w:hAnsi="Times New Roman" w:cs="Times New Roman"/>
        </w:rPr>
        <w:t xml:space="preserve">recapture </w:t>
      </w:r>
      <w:r>
        <w:rPr>
          <w:rFonts w:ascii="Times New Roman" w:hAnsi="Times New Roman" w:cs="Times New Roman"/>
        </w:rPr>
        <w:t>is one of the most commonly used</w:t>
      </w:r>
      <w:r w:rsidR="00D47519" w:rsidRPr="008C374F">
        <w:rPr>
          <w:rFonts w:ascii="Times New Roman" w:hAnsi="Times New Roman" w:cs="Times New Roman"/>
        </w:rPr>
        <w:t xml:space="preserve"> </w:t>
      </w:r>
      <w:r>
        <w:rPr>
          <w:rFonts w:ascii="Times New Roman" w:hAnsi="Times New Roman" w:cs="Times New Roman"/>
        </w:rPr>
        <w:t xml:space="preserve">methods </w:t>
      </w:r>
      <w:r w:rsidR="00D47519" w:rsidRPr="008C374F">
        <w:rPr>
          <w:rFonts w:ascii="Times New Roman" w:hAnsi="Times New Roman" w:cs="Times New Roman"/>
        </w:rPr>
        <w:t>to estimate animal abundance</w:t>
      </w:r>
      <w:r>
        <w:rPr>
          <w:rFonts w:ascii="Times New Roman" w:hAnsi="Times New Roman" w:cs="Times New Roman"/>
        </w:rPr>
        <w:t>.</w:t>
      </w:r>
      <w:r w:rsidR="00D47519" w:rsidRPr="008C374F">
        <w:rPr>
          <w:rFonts w:ascii="Times New Roman" w:hAnsi="Times New Roman" w:cs="Times New Roman"/>
        </w:rPr>
        <w:t xml:space="preserve"> </w:t>
      </w:r>
      <w:r>
        <w:rPr>
          <w:rFonts w:ascii="Times New Roman" w:hAnsi="Times New Roman" w:cs="Times New Roman"/>
        </w:rPr>
        <w:t>A</w:t>
      </w:r>
      <w:r w:rsidR="00D47519" w:rsidRPr="0040630A">
        <w:rPr>
          <w:rFonts w:ascii="Times New Roman" w:hAnsi="Times New Roman" w:cs="Times New Roman"/>
        </w:rPr>
        <w:t xml:space="preserve">bundance and its associated temporal trends are of critical importance for making informed management decisions (Borchers </w:t>
      </w:r>
      <w:r w:rsidR="00D47519" w:rsidRPr="0040630A">
        <w:rPr>
          <w:rFonts w:ascii="Times New Roman" w:hAnsi="Times New Roman" w:cs="Times New Roman"/>
          <w:i/>
        </w:rPr>
        <w:t>et al.</w:t>
      </w:r>
      <w:r w:rsidR="00D47519" w:rsidRPr="0040630A">
        <w:rPr>
          <w:rFonts w:ascii="Times New Roman" w:hAnsi="Times New Roman" w:cs="Times New Roman"/>
        </w:rPr>
        <w:t xml:space="preserve"> 2002; McCrea </w:t>
      </w:r>
      <w:r w:rsidR="00C22C4A">
        <w:rPr>
          <w:rFonts w:ascii="Times New Roman" w:hAnsi="Times New Roman" w:cs="Times New Roman"/>
        </w:rPr>
        <w:t>and</w:t>
      </w:r>
      <w:r w:rsidR="00C22C4A" w:rsidRPr="0040630A">
        <w:rPr>
          <w:rFonts w:ascii="Times New Roman" w:hAnsi="Times New Roman" w:cs="Times New Roman"/>
        </w:rPr>
        <w:t xml:space="preserve"> </w:t>
      </w:r>
      <w:r w:rsidR="00D47519" w:rsidRPr="0040630A">
        <w:rPr>
          <w:rFonts w:ascii="Times New Roman" w:hAnsi="Times New Roman" w:cs="Times New Roman"/>
        </w:rPr>
        <w:t xml:space="preserve">Morgan 2014). </w:t>
      </w:r>
      <w:r w:rsidR="004C1E21">
        <w:rPr>
          <w:rFonts w:ascii="Times New Roman" w:hAnsi="Times New Roman" w:cs="Times New Roman"/>
        </w:rPr>
        <w:t>A</w:t>
      </w:r>
      <w:r w:rsidR="00D47519" w:rsidRPr="0040630A">
        <w:rPr>
          <w:rFonts w:ascii="Times New Roman" w:hAnsi="Times New Roman" w:cs="Times New Roman"/>
        </w:rPr>
        <w:t>bundance estimates can be difficult to interpret</w:t>
      </w:r>
      <w:r w:rsidR="004C1E21">
        <w:rPr>
          <w:rFonts w:ascii="Times New Roman" w:hAnsi="Times New Roman" w:cs="Times New Roman"/>
        </w:rPr>
        <w:t>, however,</w:t>
      </w:r>
      <w:r w:rsidR="00D47519" w:rsidRPr="0040630A">
        <w:rPr>
          <w:rFonts w:ascii="Times New Roman" w:hAnsi="Times New Roman" w:cs="Times New Roman"/>
        </w:rPr>
        <w:t xml:space="preserve"> without some understanding of the effective area </w:t>
      </w:r>
      <w:r w:rsidR="00065BD0">
        <w:rPr>
          <w:rFonts w:ascii="Times New Roman" w:hAnsi="Times New Roman" w:cs="Times New Roman"/>
        </w:rPr>
        <w:t>to which they apply</w:t>
      </w:r>
      <w:r w:rsidR="00D47519" w:rsidRPr="0040630A">
        <w:rPr>
          <w:rFonts w:ascii="Times New Roman" w:hAnsi="Times New Roman" w:cs="Times New Roman"/>
        </w:rPr>
        <w:t xml:space="preserve">; extrapolation to a regional scale by way of density is </w:t>
      </w:r>
      <w:r>
        <w:rPr>
          <w:rFonts w:ascii="Times New Roman" w:hAnsi="Times New Roman" w:cs="Times New Roman"/>
        </w:rPr>
        <w:t>normally</w:t>
      </w:r>
      <w:r w:rsidR="00D47519" w:rsidRPr="0040630A">
        <w:rPr>
          <w:rFonts w:ascii="Times New Roman" w:hAnsi="Times New Roman" w:cs="Times New Roman"/>
        </w:rPr>
        <w:t xml:space="preserve"> desired (Borchers </w:t>
      </w:r>
      <w:r w:rsidR="00D47519" w:rsidRPr="0040630A">
        <w:rPr>
          <w:rFonts w:ascii="Times New Roman" w:hAnsi="Times New Roman" w:cs="Times New Roman"/>
          <w:i/>
        </w:rPr>
        <w:t>et al.</w:t>
      </w:r>
      <w:r w:rsidR="00D47519" w:rsidRPr="0040630A">
        <w:rPr>
          <w:rFonts w:ascii="Times New Roman" w:hAnsi="Times New Roman" w:cs="Times New Roman"/>
        </w:rPr>
        <w:t xml:space="preserve"> 2002; </w:t>
      </w:r>
      <w:proofErr w:type="spellStart"/>
      <w:r w:rsidR="00D47519" w:rsidRPr="0040630A">
        <w:rPr>
          <w:rFonts w:ascii="Times New Roman" w:hAnsi="Times New Roman" w:cs="Times New Roman"/>
        </w:rPr>
        <w:t>Royle</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2013). </w:t>
      </w:r>
    </w:p>
    <w:p w14:paraId="1249BAD0" w14:textId="6626ACFB" w:rsidR="00D47519" w:rsidRPr="0040630A" w:rsidRDefault="00065BD0" w:rsidP="00065BD0">
      <w:pPr>
        <w:pStyle w:val="BodyText"/>
        <w:spacing w:line="480" w:lineRule="auto"/>
        <w:ind w:firstLine="720"/>
        <w:rPr>
          <w:rFonts w:ascii="Times New Roman" w:hAnsi="Times New Roman" w:cs="Times New Roman"/>
        </w:rPr>
      </w:pPr>
      <w:r>
        <w:rPr>
          <w:rFonts w:ascii="Times New Roman" w:hAnsi="Times New Roman" w:cs="Times New Roman"/>
        </w:rPr>
        <w:t>Various</w:t>
      </w:r>
      <w:r w:rsidR="00097F8E">
        <w:rPr>
          <w:rFonts w:ascii="Times New Roman" w:hAnsi="Times New Roman" w:cs="Times New Roman"/>
        </w:rPr>
        <w:t xml:space="preserve"> methods</w:t>
      </w:r>
      <w:r w:rsidR="00935148">
        <w:rPr>
          <w:rFonts w:ascii="Times New Roman" w:hAnsi="Times New Roman" w:cs="Times New Roman"/>
        </w:rPr>
        <w:t xml:space="preserve"> </w:t>
      </w:r>
      <w:r>
        <w:rPr>
          <w:rFonts w:ascii="Times New Roman" w:hAnsi="Times New Roman" w:cs="Times New Roman"/>
        </w:rPr>
        <w:t>have been</w:t>
      </w:r>
      <w:r w:rsidR="00935148">
        <w:rPr>
          <w:rFonts w:ascii="Times New Roman" w:hAnsi="Times New Roman" w:cs="Times New Roman"/>
        </w:rPr>
        <w:t xml:space="preserve"> used to estimate the effective area sampled in mark</w:t>
      </w:r>
      <w:r>
        <w:rPr>
          <w:rFonts w:ascii="Times New Roman" w:hAnsi="Times New Roman" w:cs="Times New Roman"/>
        </w:rPr>
        <w:t>–</w:t>
      </w:r>
      <w:r w:rsidR="00935148">
        <w:rPr>
          <w:rFonts w:ascii="Times New Roman" w:hAnsi="Times New Roman" w:cs="Times New Roman"/>
        </w:rPr>
        <w:t>recapture studies</w:t>
      </w:r>
      <w:r w:rsidR="00097F8E">
        <w:rPr>
          <w:rFonts w:ascii="Times New Roman" w:hAnsi="Times New Roman" w:cs="Times New Roman"/>
        </w:rPr>
        <w:t xml:space="preserve"> </w:t>
      </w:r>
      <w:r w:rsidR="00935148">
        <w:rPr>
          <w:rFonts w:ascii="Times New Roman" w:hAnsi="Times New Roman" w:cs="Times New Roman"/>
        </w:rPr>
        <w:t xml:space="preserve">(e.g., by quantifying </w:t>
      </w:r>
      <w:r w:rsidR="000E2818">
        <w:rPr>
          <w:rFonts w:ascii="Times New Roman" w:hAnsi="Times New Roman" w:cs="Times New Roman"/>
        </w:rPr>
        <w:t>how far animals move</w:t>
      </w:r>
      <w:r w:rsidR="001B37A4">
        <w:rPr>
          <w:rFonts w:ascii="Times New Roman" w:hAnsi="Times New Roman" w:cs="Times New Roman"/>
        </w:rPr>
        <w:t xml:space="preserve">); </w:t>
      </w:r>
      <w:r w:rsidR="00181410">
        <w:rPr>
          <w:rFonts w:ascii="Times New Roman" w:hAnsi="Times New Roman" w:cs="Times New Roman"/>
        </w:rPr>
        <w:t>t</w:t>
      </w:r>
      <w:r w:rsidR="003A63C6">
        <w:rPr>
          <w:rFonts w:ascii="Times New Roman" w:hAnsi="Times New Roman" w:cs="Times New Roman"/>
        </w:rPr>
        <w:t xml:space="preserve">his area can then be used to </w:t>
      </w:r>
      <w:r>
        <w:rPr>
          <w:rFonts w:ascii="Times New Roman" w:hAnsi="Times New Roman" w:cs="Times New Roman"/>
        </w:rPr>
        <w:t>convert</w:t>
      </w:r>
      <w:r w:rsidR="003A63C6">
        <w:rPr>
          <w:rFonts w:ascii="Times New Roman" w:hAnsi="Times New Roman" w:cs="Times New Roman"/>
        </w:rPr>
        <w:t xml:space="preserve"> </w:t>
      </w:r>
      <w:r w:rsidR="001B37A4">
        <w:rPr>
          <w:rFonts w:ascii="Times New Roman" w:hAnsi="Times New Roman" w:cs="Times New Roman"/>
        </w:rPr>
        <w:t>abundance estimates to density (Wilson and Anderson 1985, White a</w:t>
      </w:r>
      <w:r w:rsidR="00181410">
        <w:rPr>
          <w:rFonts w:ascii="Times New Roman" w:hAnsi="Times New Roman" w:cs="Times New Roman"/>
        </w:rPr>
        <w:t>nd Shenk 2001, Ivan et al. 2013ab</w:t>
      </w:r>
      <w:r w:rsidR="001B37A4">
        <w:rPr>
          <w:rFonts w:ascii="Times New Roman" w:hAnsi="Times New Roman" w:cs="Times New Roman"/>
        </w:rPr>
        <w:t>).</w:t>
      </w:r>
      <w:r w:rsidR="00300668">
        <w:rPr>
          <w:rFonts w:ascii="Times New Roman" w:hAnsi="Times New Roman" w:cs="Times New Roman"/>
        </w:rPr>
        <w:t xml:space="preserve"> </w:t>
      </w:r>
      <w:r>
        <w:rPr>
          <w:rFonts w:ascii="Times New Roman" w:hAnsi="Times New Roman" w:cs="Times New Roman"/>
        </w:rPr>
        <w:t>By contrast, s</w:t>
      </w:r>
      <w:r w:rsidR="00D47519" w:rsidRPr="0040630A">
        <w:rPr>
          <w:rFonts w:ascii="Times New Roman" w:hAnsi="Times New Roman" w:cs="Times New Roman"/>
        </w:rPr>
        <w:t>patially-explicit capture recapture methods (SECR)</w:t>
      </w:r>
      <w:r>
        <w:rPr>
          <w:rFonts w:ascii="Times New Roman" w:hAnsi="Times New Roman" w:cs="Times New Roman"/>
        </w:rPr>
        <w:t xml:space="preserve"> use the data obtained in mark–recapture to</w:t>
      </w:r>
      <w:r w:rsidR="00ED3444">
        <w:rPr>
          <w:rFonts w:ascii="Times New Roman" w:hAnsi="Times New Roman" w:cs="Times New Roman"/>
        </w:rPr>
        <w:t xml:space="preserve"> estimate density </w:t>
      </w:r>
      <w:r>
        <w:rPr>
          <w:rFonts w:ascii="Times New Roman" w:hAnsi="Times New Roman" w:cs="Times New Roman"/>
        </w:rPr>
        <w:t>directly</w:t>
      </w:r>
      <w:r w:rsidR="00D47519" w:rsidRPr="0040630A">
        <w:rPr>
          <w:rFonts w:ascii="Times New Roman" w:hAnsi="Times New Roman" w:cs="Times New Roman"/>
        </w:rPr>
        <w:t xml:space="preserve"> (</w:t>
      </w:r>
      <w:proofErr w:type="spellStart"/>
      <w:r w:rsidR="00D47519" w:rsidRPr="0040630A">
        <w:rPr>
          <w:rFonts w:ascii="Times New Roman" w:hAnsi="Times New Roman" w:cs="Times New Roman"/>
        </w:rPr>
        <w:t>Efford</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2005; Borchers 2012; </w:t>
      </w:r>
      <w:proofErr w:type="spellStart"/>
      <w:r w:rsidR="00D47519" w:rsidRPr="0040630A">
        <w:rPr>
          <w:rFonts w:ascii="Times New Roman" w:hAnsi="Times New Roman" w:cs="Times New Roman"/>
        </w:rPr>
        <w:t>Royle</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2013). </w:t>
      </w:r>
      <w:r w:rsidR="004D0870">
        <w:rPr>
          <w:rFonts w:ascii="Times New Roman" w:hAnsi="Times New Roman" w:cs="Times New Roman"/>
        </w:rPr>
        <w:t xml:space="preserve">Specifically, </w:t>
      </w:r>
      <w:r w:rsidR="00D47519" w:rsidRPr="0040630A">
        <w:rPr>
          <w:rFonts w:ascii="Times New Roman" w:hAnsi="Times New Roman" w:cs="Times New Roman"/>
        </w:rPr>
        <w:t xml:space="preserve">SECR models </w:t>
      </w:r>
      <w:r w:rsidR="004D0870">
        <w:rPr>
          <w:rFonts w:ascii="Times New Roman" w:hAnsi="Times New Roman" w:cs="Times New Roman"/>
        </w:rPr>
        <w:t xml:space="preserve">make use of the location of captures, and </w:t>
      </w:r>
      <w:r w:rsidR="00D47519" w:rsidRPr="0040630A">
        <w:rPr>
          <w:rFonts w:ascii="Times New Roman" w:hAnsi="Times New Roman" w:cs="Times New Roman"/>
        </w:rPr>
        <w:t xml:space="preserve">also make better use of recapture data by </w:t>
      </w:r>
      <w:r w:rsidR="00F65D6B">
        <w:rPr>
          <w:rFonts w:ascii="Times New Roman" w:hAnsi="Times New Roman" w:cs="Times New Roman"/>
        </w:rPr>
        <w:t xml:space="preserve">including captures at multiple sites within the same sampling period, </w:t>
      </w:r>
      <w:r w:rsidR="00ED3444">
        <w:rPr>
          <w:rFonts w:ascii="Times New Roman" w:hAnsi="Times New Roman" w:cs="Times New Roman"/>
        </w:rPr>
        <w:t>so as to yield</w:t>
      </w:r>
      <w:r w:rsidR="00F65D6B">
        <w:rPr>
          <w:rFonts w:ascii="Times New Roman" w:hAnsi="Times New Roman" w:cs="Times New Roman"/>
        </w:rPr>
        <w:t xml:space="preserve"> the spatial distribution </w:t>
      </w:r>
      <w:r w:rsidR="00ED3444">
        <w:rPr>
          <w:rFonts w:ascii="Times New Roman" w:hAnsi="Times New Roman" w:cs="Times New Roman"/>
        </w:rPr>
        <w:t xml:space="preserve">of individuals </w:t>
      </w:r>
      <w:r w:rsidR="00F65D6B">
        <w:rPr>
          <w:rFonts w:ascii="Times New Roman" w:hAnsi="Times New Roman" w:cs="Times New Roman"/>
        </w:rPr>
        <w:t>on the trapping grid</w:t>
      </w:r>
      <w:r w:rsidR="00B97A24">
        <w:rPr>
          <w:rFonts w:ascii="Times New Roman" w:hAnsi="Times New Roman" w:cs="Times New Roman"/>
        </w:rPr>
        <w:t>.</w:t>
      </w:r>
      <w:r w:rsidR="00D47519" w:rsidRPr="0040630A">
        <w:rPr>
          <w:rFonts w:ascii="Times New Roman" w:hAnsi="Times New Roman" w:cs="Times New Roman"/>
        </w:rPr>
        <w:t xml:space="preserve"> </w:t>
      </w:r>
      <w:r w:rsidR="00AF2023">
        <w:rPr>
          <w:rFonts w:ascii="Times New Roman" w:hAnsi="Times New Roman" w:cs="Times New Roman"/>
        </w:rPr>
        <w:t xml:space="preserve">As such, </w:t>
      </w:r>
      <w:r w:rsidR="00D47519" w:rsidRPr="0040630A">
        <w:rPr>
          <w:rFonts w:ascii="Times New Roman" w:hAnsi="Times New Roman" w:cs="Times New Roman"/>
        </w:rPr>
        <w:t>SECR account</w:t>
      </w:r>
      <w:r w:rsidR="00ED3444">
        <w:rPr>
          <w:rFonts w:ascii="Times New Roman" w:hAnsi="Times New Roman" w:cs="Times New Roman"/>
        </w:rPr>
        <w:t>s</w:t>
      </w:r>
      <w:r w:rsidR="00D47519" w:rsidRPr="0040630A">
        <w:rPr>
          <w:rFonts w:ascii="Times New Roman" w:hAnsi="Times New Roman" w:cs="Times New Roman"/>
        </w:rPr>
        <w:t xml:space="preserve"> for an important source of individual heterogeneity in capture probabilities that is unaccounted for in traditional (non-spatial) mark</w:t>
      </w:r>
      <w:r w:rsidR="00F65D6B">
        <w:rPr>
          <w:rFonts w:ascii="Times New Roman" w:hAnsi="Times New Roman" w:cs="Times New Roman"/>
        </w:rPr>
        <w:t>–</w:t>
      </w:r>
      <w:r w:rsidR="00D47519" w:rsidRPr="0040630A">
        <w:rPr>
          <w:rFonts w:ascii="Times New Roman" w:hAnsi="Times New Roman" w:cs="Times New Roman"/>
        </w:rPr>
        <w:t>recapture estimators</w:t>
      </w:r>
      <w:r w:rsidR="00ED3444">
        <w:rPr>
          <w:rFonts w:ascii="Times New Roman" w:hAnsi="Times New Roman" w:cs="Times New Roman"/>
        </w:rPr>
        <w:t xml:space="preserve">: </w:t>
      </w:r>
      <w:r w:rsidR="00D47519" w:rsidRPr="0040630A">
        <w:rPr>
          <w:rFonts w:ascii="Times New Roman" w:hAnsi="Times New Roman" w:cs="Times New Roman"/>
        </w:rPr>
        <w:t xml:space="preserve">animals with home ranges near the edge of the trapping grid will be less likely to be captured than animals with activity centers near the center of the trapping grid. </w:t>
      </w:r>
    </w:p>
    <w:p w14:paraId="31907589" w14:textId="02476D5A" w:rsidR="00D47519" w:rsidRPr="0040630A" w:rsidRDefault="00337600" w:rsidP="00D57B71">
      <w:pPr>
        <w:pStyle w:val="BodyText"/>
        <w:spacing w:line="480" w:lineRule="auto"/>
        <w:ind w:firstLine="720"/>
        <w:rPr>
          <w:rFonts w:ascii="Times New Roman" w:hAnsi="Times New Roman" w:cs="Times New Roman"/>
        </w:rPr>
      </w:pPr>
      <w:r>
        <w:rPr>
          <w:rFonts w:ascii="Times New Roman" w:hAnsi="Times New Roman" w:cs="Times New Roman"/>
        </w:rPr>
        <w:t>H</w:t>
      </w:r>
      <w:r w:rsidR="00ED3444">
        <w:rPr>
          <w:rFonts w:ascii="Times New Roman" w:hAnsi="Times New Roman" w:cs="Times New Roman"/>
        </w:rPr>
        <w:t>air-traps</w:t>
      </w:r>
      <w:r w:rsidR="00D47519" w:rsidRPr="0040630A">
        <w:rPr>
          <w:rFonts w:ascii="Times New Roman" w:hAnsi="Times New Roman" w:cs="Times New Roman"/>
        </w:rPr>
        <w:t xml:space="preserve"> provide a means of detecting </w:t>
      </w:r>
      <w:r w:rsidR="00DC509E">
        <w:rPr>
          <w:rFonts w:ascii="Times New Roman" w:hAnsi="Times New Roman" w:cs="Times New Roman"/>
        </w:rPr>
        <w:t xml:space="preserve">and recapturing </w:t>
      </w:r>
      <w:r w:rsidR="006F348C">
        <w:rPr>
          <w:rFonts w:ascii="Times New Roman" w:hAnsi="Times New Roman" w:cs="Times New Roman"/>
        </w:rPr>
        <w:t>a large number of</w:t>
      </w:r>
      <w:r w:rsidR="00DC509E">
        <w:rPr>
          <w:rFonts w:ascii="Times New Roman" w:hAnsi="Times New Roman" w:cs="Times New Roman"/>
        </w:rPr>
        <w:t xml:space="preserve"> </w:t>
      </w:r>
      <w:r w:rsidR="00D47519" w:rsidRPr="0040630A">
        <w:rPr>
          <w:rFonts w:ascii="Times New Roman" w:hAnsi="Times New Roman" w:cs="Times New Roman"/>
        </w:rPr>
        <w:t>unique individuals</w:t>
      </w:r>
      <w:r w:rsidR="00DC509E">
        <w:rPr>
          <w:rFonts w:ascii="Times New Roman" w:hAnsi="Times New Roman" w:cs="Times New Roman"/>
        </w:rPr>
        <w:t>, identified</w:t>
      </w:r>
      <w:r w:rsidR="00D47519" w:rsidRPr="0040630A">
        <w:rPr>
          <w:rFonts w:ascii="Times New Roman" w:hAnsi="Times New Roman" w:cs="Times New Roman"/>
        </w:rPr>
        <w:t xml:space="preserve"> </w:t>
      </w:r>
      <w:r>
        <w:rPr>
          <w:rFonts w:ascii="Times New Roman" w:hAnsi="Times New Roman" w:cs="Times New Roman"/>
        </w:rPr>
        <w:t>by their DNA</w:t>
      </w:r>
      <w:r w:rsidR="00553505">
        <w:rPr>
          <w:rFonts w:ascii="Times New Roman" w:hAnsi="Times New Roman" w:cs="Times New Roman"/>
        </w:rPr>
        <w:t>, and are therefore well-suited for SECR-based density estimates</w:t>
      </w:r>
      <w:r w:rsidR="00DC509E">
        <w:rPr>
          <w:rFonts w:ascii="Times New Roman" w:hAnsi="Times New Roman" w:cs="Times New Roman"/>
        </w:rPr>
        <w:t xml:space="preserve">.  </w:t>
      </w:r>
      <w:r w:rsidR="00D57B71">
        <w:rPr>
          <w:rFonts w:ascii="Times New Roman" w:hAnsi="Times New Roman" w:cs="Times New Roman"/>
        </w:rPr>
        <w:t>Since development of an efficient</w:t>
      </w:r>
      <w:r w:rsidR="006F348C">
        <w:rPr>
          <w:rFonts w:ascii="Times New Roman" w:hAnsi="Times New Roman" w:cs="Times New Roman"/>
        </w:rPr>
        <w:t>,</w:t>
      </w:r>
      <w:r w:rsidR="00D57B71">
        <w:rPr>
          <w:rFonts w:ascii="Times New Roman" w:hAnsi="Times New Roman" w:cs="Times New Roman"/>
        </w:rPr>
        <w:t xml:space="preserve"> noninvasive method of snaring</w:t>
      </w:r>
      <w:r w:rsidR="006F348C">
        <w:rPr>
          <w:rFonts w:ascii="Times New Roman" w:hAnsi="Times New Roman" w:cs="Times New Roman"/>
        </w:rPr>
        <w:t xml:space="preserve"> hair just</w:t>
      </w:r>
      <w:r w:rsidR="00D57B71">
        <w:rPr>
          <w:rFonts w:ascii="Times New Roman" w:hAnsi="Times New Roman" w:cs="Times New Roman"/>
        </w:rPr>
        <w:t xml:space="preserve"> 20 years ago</w:t>
      </w:r>
      <w:r w:rsidR="006F348C">
        <w:rPr>
          <w:rFonts w:ascii="Times New Roman" w:hAnsi="Times New Roman" w:cs="Times New Roman"/>
        </w:rPr>
        <w:t xml:space="preserve"> (Woods </w:t>
      </w:r>
      <w:r w:rsidR="006F348C" w:rsidRPr="00751527">
        <w:rPr>
          <w:rFonts w:ascii="Times New Roman" w:hAnsi="Times New Roman" w:cs="Times New Roman"/>
          <w:i/>
        </w:rPr>
        <w:t>et al.</w:t>
      </w:r>
      <w:r w:rsidR="006F348C">
        <w:rPr>
          <w:rFonts w:ascii="Times New Roman" w:hAnsi="Times New Roman" w:cs="Times New Roman"/>
        </w:rPr>
        <w:t xml:space="preserve"> 1999)</w:t>
      </w:r>
      <w:r w:rsidR="00D57B71">
        <w:rPr>
          <w:rFonts w:ascii="Times New Roman" w:hAnsi="Times New Roman" w:cs="Times New Roman"/>
        </w:rPr>
        <w:t>, barbed wire hair snares (and accompanying genetic advances) have revolutionized mark–recapture estimation</w:t>
      </w:r>
      <w:r w:rsidR="00553505">
        <w:rPr>
          <w:rFonts w:ascii="Times New Roman" w:hAnsi="Times New Roman" w:cs="Times New Roman"/>
        </w:rPr>
        <w:t>, especially</w:t>
      </w:r>
      <w:r w:rsidR="00D57B71">
        <w:rPr>
          <w:rFonts w:ascii="Times New Roman" w:hAnsi="Times New Roman" w:cs="Times New Roman"/>
        </w:rPr>
        <w:t xml:space="preserve"> for bears (Proctor et al. 2010). </w:t>
      </w:r>
      <w:r w:rsidR="00D47519" w:rsidRPr="0040630A">
        <w:rPr>
          <w:rFonts w:ascii="Times New Roman" w:hAnsi="Times New Roman" w:cs="Times New Roman"/>
        </w:rPr>
        <w:t xml:space="preserve"> </w:t>
      </w:r>
      <w:r>
        <w:rPr>
          <w:rFonts w:ascii="Times New Roman" w:hAnsi="Times New Roman" w:cs="Times New Roman"/>
        </w:rPr>
        <w:t xml:space="preserve">Because </w:t>
      </w:r>
      <w:r>
        <w:rPr>
          <w:rFonts w:ascii="Times New Roman" w:hAnsi="Times New Roman" w:cs="Times New Roman"/>
        </w:rPr>
        <w:lastRenderedPageBreak/>
        <w:t xml:space="preserve">animals are not restrained by a hair-trap, and likely have a minimal </w:t>
      </w:r>
      <w:r w:rsidR="00607034">
        <w:rPr>
          <w:rFonts w:ascii="Times New Roman" w:hAnsi="Times New Roman" w:cs="Times New Roman"/>
        </w:rPr>
        <w:t xml:space="preserve">negative </w:t>
      </w:r>
      <w:r>
        <w:rPr>
          <w:rFonts w:ascii="Times New Roman" w:hAnsi="Times New Roman" w:cs="Times New Roman"/>
        </w:rPr>
        <w:t xml:space="preserve">behavioral response, many more captures, spread over many more traps, may occur, compared to physically trapping. </w:t>
      </w:r>
      <w:r w:rsidR="00D47519" w:rsidRPr="0040630A">
        <w:rPr>
          <w:rFonts w:ascii="Times New Roman" w:hAnsi="Times New Roman" w:cs="Times New Roman"/>
        </w:rPr>
        <w:t>Due to the costs of gen</w:t>
      </w:r>
      <w:r w:rsidR="00075257">
        <w:rPr>
          <w:rFonts w:ascii="Times New Roman" w:hAnsi="Times New Roman" w:cs="Times New Roman"/>
        </w:rPr>
        <w:t>etic</w:t>
      </w:r>
      <w:r w:rsidR="00D47519" w:rsidRPr="0040630A">
        <w:rPr>
          <w:rFonts w:ascii="Times New Roman" w:hAnsi="Times New Roman" w:cs="Times New Roman"/>
        </w:rPr>
        <w:t xml:space="preserve"> analysis, however, </w:t>
      </w:r>
      <w:r w:rsidR="007D2DA5">
        <w:rPr>
          <w:rFonts w:ascii="Times New Roman" w:hAnsi="Times New Roman" w:cs="Times New Roman"/>
        </w:rPr>
        <w:t>investigators</w:t>
      </w:r>
      <w:r w:rsidR="00D47519" w:rsidRPr="0040630A">
        <w:rPr>
          <w:rFonts w:ascii="Times New Roman" w:hAnsi="Times New Roman" w:cs="Times New Roman"/>
        </w:rPr>
        <w:t xml:space="preserve"> </w:t>
      </w:r>
      <w:r w:rsidR="00B37DBE">
        <w:rPr>
          <w:rFonts w:ascii="Times New Roman" w:hAnsi="Times New Roman" w:cs="Times New Roman"/>
        </w:rPr>
        <w:t xml:space="preserve">may only be able to </w:t>
      </w:r>
      <w:r w:rsidR="00B37DBE" w:rsidRPr="00DC509E">
        <w:rPr>
          <w:rFonts w:ascii="Times New Roman" w:hAnsi="Times New Roman" w:cs="Times New Roman"/>
        </w:rPr>
        <w:t xml:space="preserve">process a subsample of </w:t>
      </w:r>
      <w:r w:rsidR="00075257" w:rsidRPr="00DC509E">
        <w:rPr>
          <w:rFonts w:ascii="Times New Roman" w:hAnsi="Times New Roman" w:cs="Times New Roman"/>
        </w:rPr>
        <w:t>the</w:t>
      </w:r>
      <w:r w:rsidR="00153679" w:rsidRPr="00DC509E">
        <w:rPr>
          <w:rFonts w:ascii="Times New Roman" w:hAnsi="Times New Roman" w:cs="Times New Roman"/>
        </w:rPr>
        <w:t xml:space="preserve"> </w:t>
      </w:r>
      <w:r w:rsidR="00B37DBE" w:rsidRPr="00DC509E">
        <w:rPr>
          <w:rFonts w:ascii="Times New Roman" w:hAnsi="Times New Roman" w:cs="Times New Roman"/>
        </w:rPr>
        <w:t>genetic material</w:t>
      </w:r>
      <w:r w:rsidR="00D47519" w:rsidRPr="00DC509E">
        <w:rPr>
          <w:rFonts w:ascii="Times New Roman" w:hAnsi="Times New Roman" w:cs="Times New Roman"/>
        </w:rPr>
        <w:t xml:space="preserve"> </w:t>
      </w:r>
      <w:r w:rsidR="00075257" w:rsidRPr="00DC509E">
        <w:rPr>
          <w:rFonts w:ascii="Times New Roman" w:hAnsi="Times New Roman" w:cs="Times New Roman"/>
        </w:rPr>
        <w:t>collected</w:t>
      </w:r>
      <w:r w:rsidR="00D47519" w:rsidRPr="00DC509E">
        <w:rPr>
          <w:rFonts w:ascii="Times New Roman" w:hAnsi="Times New Roman" w:cs="Times New Roman"/>
        </w:rPr>
        <w:t xml:space="preserve"> at trapping sites (Boulanger </w:t>
      </w:r>
      <w:r w:rsidR="00D47519" w:rsidRPr="00DC509E">
        <w:rPr>
          <w:rFonts w:ascii="Times New Roman" w:hAnsi="Times New Roman" w:cs="Times New Roman"/>
          <w:i/>
        </w:rPr>
        <w:t>et al.</w:t>
      </w:r>
      <w:r w:rsidR="00D47519" w:rsidRPr="00DC509E">
        <w:rPr>
          <w:rFonts w:ascii="Times New Roman" w:hAnsi="Times New Roman" w:cs="Times New Roman"/>
        </w:rPr>
        <w:t xml:space="preserve"> 2004; Petit </w:t>
      </w:r>
      <w:r w:rsidR="00C22C4A" w:rsidRPr="00DC509E">
        <w:rPr>
          <w:rFonts w:ascii="Times New Roman" w:hAnsi="Times New Roman" w:cs="Times New Roman"/>
        </w:rPr>
        <w:t>and</w:t>
      </w:r>
      <w:r w:rsidR="00D47519" w:rsidRPr="00DC509E">
        <w:rPr>
          <w:rFonts w:ascii="Times New Roman" w:hAnsi="Times New Roman" w:cs="Times New Roman"/>
        </w:rPr>
        <w:t xml:space="preserve"> </w:t>
      </w:r>
      <w:proofErr w:type="spellStart"/>
      <w:r w:rsidR="00D47519" w:rsidRPr="00DC509E">
        <w:rPr>
          <w:rFonts w:ascii="Times New Roman" w:hAnsi="Times New Roman" w:cs="Times New Roman"/>
        </w:rPr>
        <w:t>Valiere</w:t>
      </w:r>
      <w:proofErr w:type="spellEnd"/>
      <w:r w:rsidR="00D47519" w:rsidRPr="00DC509E">
        <w:rPr>
          <w:rFonts w:ascii="Times New Roman" w:hAnsi="Times New Roman" w:cs="Times New Roman"/>
        </w:rPr>
        <w:t xml:space="preserve"> 2006; </w:t>
      </w:r>
      <w:proofErr w:type="spellStart"/>
      <w:r w:rsidR="00D47519" w:rsidRPr="00DC509E">
        <w:rPr>
          <w:rFonts w:ascii="Times New Roman" w:hAnsi="Times New Roman" w:cs="Times New Roman"/>
        </w:rPr>
        <w:t>Gervasi</w:t>
      </w:r>
      <w:proofErr w:type="spellEnd"/>
      <w:r w:rsidR="00D47519" w:rsidRPr="00DC509E">
        <w:rPr>
          <w:rFonts w:ascii="Times New Roman" w:hAnsi="Times New Roman" w:cs="Times New Roman"/>
        </w:rPr>
        <w:t xml:space="preserve"> </w:t>
      </w:r>
      <w:r w:rsidR="00D47519" w:rsidRPr="00DC509E">
        <w:rPr>
          <w:rFonts w:ascii="Times New Roman" w:hAnsi="Times New Roman" w:cs="Times New Roman"/>
          <w:i/>
        </w:rPr>
        <w:t>et al.</w:t>
      </w:r>
      <w:r w:rsidR="00D47519" w:rsidRPr="00DC509E">
        <w:rPr>
          <w:rFonts w:ascii="Times New Roman" w:hAnsi="Times New Roman" w:cs="Times New Roman"/>
        </w:rPr>
        <w:t xml:space="preserve"> 2008; </w:t>
      </w:r>
      <w:proofErr w:type="spellStart"/>
      <w:r w:rsidR="00D47519" w:rsidRPr="00DC509E">
        <w:rPr>
          <w:rFonts w:ascii="Times New Roman" w:hAnsi="Times New Roman" w:cs="Times New Roman"/>
        </w:rPr>
        <w:t>Settlage</w:t>
      </w:r>
      <w:proofErr w:type="spellEnd"/>
      <w:r w:rsidR="00D47519" w:rsidRPr="00DC509E">
        <w:rPr>
          <w:rFonts w:ascii="Times New Roman" w:hAnsi="Times New Roman" w:cs="Times New Roman"/>
        </w:rPr>
        <w:t xml:space="preserve"> </w:t>
      </w:r>
      <w:r w:rsidR="00D47519" w:rsidRPr="00DC509E">
        <w:rPr>
          <w:rFonts w:ascii="Times New Roman" w:hAnsi="Times New Roman" w:cs="Times New Roman"/>
          <w:i/>
        </w:rPr>
        <w:t>et al.</w:t>
      </w:r>
      <w:r w:rsidR="00D47519" w:rsidRPr="00DC509E">
        <w:rPr>
          <w:rFonts w:ascii="Times New Roman" w:hAnsi="Times New Roman" w:cs="Times New Roman"/>
        </w:rPr>
        <w:t xml:space="preserve"> 2008</w:t>
      </w:r>
      <w:r w:rsidR="00701333" w:rsidRPr="00DC509E">
        <w:rPr>
          <w:rFonts w:ascii="Times New Roman" w:hAnsi="Times New Roman" w:cs="Times New Roman"/>
        </w:rPr>
        <w:t xml:space="preserve">; </w:t>
      </w:r>
      <w:proofErr w:type="spellStart"/>
      <w:r w:rsidR="00701333" w:rsidRPr="00DC509E">
        <w:rPr>
          <w:rFonts w:ascii="Times New Roman" w:hAnsi="Times New Roman" w:cs="Times New Roman"/>
        </w:rPr>
        <w:t>Sawaya</w:t>
      </w:r>
      <w:proofErr w:type="spellEnd"/>
      <w:r w:rsidR="00701333" w:rsidRPr="00DC509E">
        <w:rPr>
          <w:rFonts w:ascii="Times New Roman" w:hAnsi="Times New Roman" w:cs="Times New Roman"/>
        </w:rPr>
        <w:t xml:space="preserve"> </w:t>
      </w:r>
      <w:r w:rsidR="00701333" w:rsidRPr="00751527">
        <w:rPr>
          <w:rFonts w:ascii="Times New Roman" w:hAnsi="Times New Roman" w:cs="Times New Roman"/>
          <w:i/>
        </w:rPr>
        <w:t>et al.</w:t>
      </w:r>
      <w:r w:rsidR="00701333" w:rsidRPr="00DC509E">
        <w:rPr>
          <w:rFonts w:ascii="Times New Roman" w:hAnsi="Times New Roman" w:cs="Times New Roman"/>
        </w:rPr>
        <w:t xml:space="preserve"> 2012</w:t>
      </w:r>
      <w:r w:rsidR="00D47519" w:rsidRPr="00DC509E">
        <w:rPr>
          <w:rFonts w:ascii="Times New Roman" w:hAnsi="Times New Roman" w:cs="Times New Roman"/>
        </w:rPr>
        <w:t xml:space="preserve">). </w:t>
      </w:r>
    </w:p>
    <w:p w14:paraId="0DF9D68C" w14:textId="4628367C" w:rsidR="00D47519" w:rsidRPr="0040630A" w:rsidRDefault="00D47519" w:rsidP="001E74A1">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Subsampling </w:t>
      </w:r>
      <w:r w:rsidR="009E3CC8">
        <w:rPr>
          <w:rFonts w:ascii="Times New Roman" w:hAnsi="Times New Roman" w:cs="Times New Roman"/>
        </w:rPr>
        <w:t xml:space="preserve">(of the full sample of hair) </w:t>
      </w:r>
      <w:r w:rsidRPr="0040630A">
        <w:rPr>
          <w:rFonts w:ascii="Times New Roman" w:hAnsi="Times New Roman" w:cs="Times New Roman"/>
        </w:rPr>
        <w:t>has been shown to be problematic for non-spatial mark</w:t>
      </w:r>
      <w:r w:rsidR="00075257">
        <w:rPr>
          <w:rFonts w:ascii="Times New Roman" w:hAnsi="Times New Roman" w:cs="Times New Roman"/>
        </w:rPr>
        <w:t>–</w:t>
      </w:r>
      <w:r w:rsidRPr="0040630A">
        <w:rPr>
          <w:rFonts w:ascii="Times New Roman" w:hAnsi="Times New Roman" w:cs="Times New Roman"/>
        </w:rPr>
        <w:t>recapture estimators, especially when individuals exhibit a behavioral response to having been previously captured and this behavioral response is not consistent across individuals (</w:t>
      </w:r>
      <w:proofErr w:type="spellStart"/>
      <w:r w:rsidRPr="0040630A">
        <w:rPr>
          <w:rFonts w:ascii="Times New Roman" w:hAnsi="Times New Roman" w:cs="Times New Roman"/>
        </w:rPr>
        <w:t>Tredick</w:t>
      </w:r>
      <w:proofErr w:type="spellEnd"/>
      <w:r w:rsidRPr="0040630A">
        <w:rPr>
          <w:rFonts w:ascii="Times New Roman" w:hAnsi="Times New Roman" w:cs="Times New Roman"/>
        </w:rPr>
        <w:t xml:space="preserve"> </w:t>
      </w:r>
      <w:r w:rsidRPr="0040630A">
        <w:rPr>
          <w:rFonts w:ascii="Times New Roman" w:hAnsi="Times New Roman" w:cs="Times New Roman"/>
          <w:i/>
        </w:rPr>
        <w:t>et al.</w:t>
      </w:r>
      <w:r w:rsidRPr="0040630A">
        <w:rPr>
          <w:rFonts w:ascii="Times New Roman" w:hAnsi="Times New Roman" w:cs="Times New Roman"/>
        </w:rPr>
        <w:t xml:space="preserve"> 2007; Ebert </w:t>
      </w:r>
      <w:r w:rsidRPr="0040630A">
        <w:rPr>
          <w:rFonts w:ascii="Times New Roman" w:hAnsi="Times New Roman" w:cs="Times New Roman"/>
          <w:i/>
        </w:rPr>
        <w:t>et al.</w:t>
      </w:r>
      <w:r w:rsidRPr="0040630A">
        <w:rPr>
          <w:rFonts w:ascii="Times New Roman" w:hAnsi="Times New Roman" w:cs="Times New Roman"/>
        </w:rPr>
        <w:t xml:space="preserve"> 2010; Augustine </w:t>
      </w:r>
      <w:r w:rsidRPr="0040630A">
        <w:rPr>
          <w:rFonts w:ascii="Times New Roman" w:hAnsi="Times New Roman" w:cs="Times New Roman"/>
          <w:i/>
        </w:rPr>
        <w:t>et al.</w:t>
      </w:r>
      <w:r w:rsidRPr="0040630A">
        <w:rPr>
          <w:rFonts w:ascii="Times New Roman" w:hAnsi="Times New Roman" w:cs="Times New Roman"/>
        </w:rPr>
        <w:t xml:space="preserve"> 2014). In this case, individuals that leave many </w:t>
      </w:r>
      <w:r w:rsidR="00904F8E">
        <w:rPr>
          <w:rFonts w:ascii="Times New Roman" w:hAnsi="Times New Roman" w:cs="Times New Roman"/>
        </w:rPr>
        <w:t xml:space="preserve">DNA samples (e.g., clusters of </w:t>
      </w:r>
      <w:r w:rsidRPr="0040630A">
        <w:rPr>
          <w:rFonts w:ascii="Times New Roman" w:hAnsi="Times New Roman" w:cs="Times New Roman"/>
        </w:rPr>
        <w:t>hair</w:t>
      </w:r>
      <w:r w:rsidR="00904F8E">
        <w:rPr>
          <w:rFonts w:ascii="Times New Roman" w:hAnsi="Times New Roman" w:cs="Times New Roman"/>
        </w:rPr>
        <w:t>)</w:t>
      </w:r>
      <w:r w:rsidRPr="0040630A">
        <w:rPr>
          <w:rFonts w:ascii="Times New Roman" w:hAnsi="Times New Roman" w:cs="Times New Roman"/>
        </w:rPr>
        <w:t xml:space="preserve"> are likely to be identified in a subsample, whereas individuals that leave few </w:t>
      </w:r>
      <w:r w:rsidR="00904F8E">
        <w:rPr>
          <w:rFonts w:ascii="Times New Roman" w:hAnsi="Times New Roman" w:cs="Times New Roman"/>
        </w:rPr>
        <w:t>samples</w:t>
      </w:r>
      <w:r w:rsidR="00904F8E" w:rsidRPr="0040630A">
        <w:rPr>
          <w:rFonts w:ascii="Times New Roman" w:hAnsi="Times New Roman" w:cs="Times New Roman"/>
        </w:rPr>
        <w:t xml:space="preserve"> </w:t>
      </w:r>
      <w:r w:rsidRPr="0040630A">
        <w:rPr>
          <w:rFonts w:ascii="Times New Roman" w:hAnsi="Times New Roman" w:cs="Times New Roman"/>
        </w:rPr>
        <w:t xml:space="preserve">are often excluded. In other words, </w:t>
      </w:r>
      <w:r w:rsidR="00904F8E">
        <w:rPr>
          <w:rFonts w:ascii="Times New Roman" w:hAnsi="Times New Roman" w:cs="Times New Roman"/>
        </w:rPr>
        <w:t>samples of DNA</w:t>
      </w:r>
      <w:r w:rsidR="00904F8E" w:rsidRPr="0040630A">
        <w:rPr>
          <w:rFonts w:ascii="Times New Roman" w:hAnsi="Times New Roman" w:cs="Times New Roman"/>
        </w:rPr>
        <w:t xml:space="preserve"> </w:t>
      </w:r>
      <w:r w:rsidRPr="0040630A">
        <w:rPr>
          <w:rFonts w:ascii="Times New Roman" w:hAnsi="Times New Roman" w:cs="Times New Roman"/>
        </w:rPr>
        <w:t>selected in a subsample</w:t>
      </w:r>
      <w:r w:rsidR="00717DFC">
        <w:rPr>
          <w:rFonts w:ascii="Times New Roman" w:hAnsi="Times New Roman" w:cs="Times New Roman"/>
        </w:rPr>
        <w:t xml:space="preserve"> of data</w:t>
      </w:r>
      <w:r w:rsidRPr="0040630A">
        <w:rPr>
          <w:rFonts w:ascii="Times New Roman" w:hAnsi="Times New Roman" w:cs="Times New Roman"/>
        </w:rPr>
        <w:t xml:space="preserve"> are likely to come from individuals that are repeatedly captured</w:t>
      </w:r>
      <w:r w:rsidR="00337600">
        <w:rPr>
          <w:rFonts w:ascii="Times New Roman" w:hAnsi="Times New Roman" w:cs="Times New Roman"/>
        </w:rPr>
        <w:t>, whereas the animals captured rarely may be missed</w:t>
      </w:r>
      <w:r w:rsidRPr="0040630A">
        <w:rPr>
          <w:rFonts w:ascii="Times New Roman" w:hAnsi="Times New Roman" w:cs="Times New Roman"/>
        </w:rPr>
        <w:t>. As a result, subsampling tends to result in estimat</w:t>
      </w:r>
      <w:r w:rsidR="004D0870">
        <w:rPr>
          <w:rFonts w:ascii="Times New Roman" w:hAnsi="Times New Roman" w:cs="Times New Roman"/>
        </w:rPr>
        <w:t>e</w:t>
      </w:r>
      <w:r w:rsidRPr="0040630A">
        <w:rPr>
          <w:rFonts w:ascii="Times New Roman" w:hAnsi="Times New Roman" w:cs="Times New Roman"/>
        </w:rPr>
        <w:t xml:space="preserve">s of capture probability that are biased high </w:t>
      </w:r>
      <w:r w:rsidR="00075257">
        <w:rPr>
          <w:rFonts w:ascii="Times New Roman" w:hAnsi="Times New Roman" w:cs="Times New Roman"/>
        </w:rPr>
        <w:t xml:space="preserve">(many repeat captures) </w:t>
      </w:r>
      <w:r w:rsidRPr="0040630A">
        <w:rPr>
          <w:rFonts w:ascii="Times New Roman" w:hAnsi="Times New Roman" w:cs="Times New Roman"/>
        </w:rPr>
        <w:t>and abundance estimat</w:t>
      </w:r>
      <w:r w:rsidR="004D0870">
        <w:rPr>
          <w:rFonts w:ascii="Times New Roman" w:hAnsi="Times New Roman" w:cs="Times New Roman"/>
        </w:rPr>
        <w:t>e</w:t>
      </w:r>
      <w:r w:rsidRPr="0040630A">
        <w:rPr>
          <w:rFonts w:ascii="Times New Roman" w:hAnsi="Times New Roman" w:cs="Times New Roman"/>
        </w:rPr>
        <w:t xml:space="preserve">s that are biased low; this effect </w:t>
      </w:r>
      <w:r w:rsidR="009A6F28">
        <w:rPr>
          <w:rFonts w:ascii="Times New Roman" w:hAnsi="Times New Roman" w:cs="Times New Roman"/>
        </w:rPr>
        <w:t xml:space="preserve">is exacerbated </w:t>
      </w:r>
      <w:r w:rsidRPr="0040630A">
        <w:rPr>
          <w:rFonts w:ascii="Times New Roman" w:hAnsi="Times New Roman" w:cs="Times New Roman"/>
        </w:rPr>
        <w:t xml:space="preserve">as subsample size decreases (Augustine </w:t>
      </w:r>
      <w:r w:rsidRPr="0040630A">
        <w:rPr>
          <w:rFonts w:ascii="Times New Roman" w:hAnsi="Times New Roman" w:cs="Times New Roman"/>
          <w:i/>
        </w:rPr>
        <w:t>et al.</w:t>
      </w:r>
      <w:r w:rsidRPr="0040630A">
        <w:rPr>
          <w:rFonts w:ascii="Times New Roman" w:hAnsi="Times New Roman" w:cs="Times New Roman"/>
        </w:rPr>
        <w:t xml:space="preserve"> 2014). </w:t>
      </w:r>
    </w:p>
    <w:p w14:paraId="3FC1B309" w14:textId="22224762" w:rsidR="007B7048" w:rsidRDefault="00C67848" w:rsidP="00DA4979">
      <w:pPr>
        <w:pStyle w:val="BodyText"/>
        <w:spacing w:line="480" w:lineRule="auto"/>
        <w:ind w:firstLine="720"/>
        <w:rPr>
          <w:rFonts w:ascii="Times New Roman" w:hAnsi="Times New Roman" w:cs="Times New Roman"/>
        </w:rPr>
      </w:pPr>
      <w:r>
        <w:rPr>
          <w:rFonts w:ascii="Times New Roman" w:hAnsi="Times New Roman" w:cs="Times New Roman"/>
        </w:rPr>
        <w:t xml:space="preserve">One common way of attempting to reduce </w:t>
      </w:r>
      <w:r w:rsidR="00DA4979">
        <w:rPr>
          <w:rFonts w:ascii="Times New Roman" w:hAnsi="Times New Roman" w:cs="Times New Roman"/>
        </w:rPr>
        <w:t xml:space="preserve">mark–recapture </w:t>
      </w:r>
      <w:r>
        <w:rPr>
          <w:rFonts w:ascii="Times New Roman" w:hAnsi="Times New Roman" w:cs="Times New Roman"/>
        </w:rPr>
        <w:t>biases from subsampling is to select samples that are likely to include the maximum number of individuals, and exclude</w:t>
      </w:r>
      <w:r w:rsidR="007B7048">
        <w:rPr>
          <w:rFonts w:ascii="Times New Roman" w:hAnsi="Times New Roman" w:cs="Times New Roman"/>
        </w:rPr>
        <w:t xml:space="preserve"> samples that are </w:t>
      </w:r>
      <w:r w:rsidR="007B7048" w:rsidRPr="00DC509E">
        <w:rPr>
          <w:rFonts w:ascii="Times New Roman" w:hAnsi="Times New Roman" w:cs="Times New Roman"/>
        </w:rPr>
        <w:t>most apt</w:t>
      </w:r>
      <w:r w:rsidRPr="00DC509E">
        <w:rPr>
          <w:rFonts w:ascii="Times New Roman" w:hAnsi="Times New Roman" w:cs="Times New Roman"/>
        </w:rPr>
        <w:t xml:space="preserve"> to be redundant and non-informative</w:t>
      </w:r>
      <w:r>
        <w:rPr>
          <w:rFonts w:ascii="Times New Roman" w:hAnsi="Times New Roman" w:cs="Times New Roman"/>
        </w:rPr>
        <w:t xml:space="preserve">.  </w:t>
      </w:r>
      <w:r w:rsidR="006F348C">
        <w:rPr>
          <w:rFonts w:ascii="Times New Roman" w:hAnsi="Times New Roman" w:cs="Times New Roman"/>
        </w:rPr>
        <w:t>In hair-snaring studies</w:t>
      </w:r>
      <w:r w:rsidR="00553505">
        <w:rPr>
          <w:rFonts w:ascii="Times New Roman" w:hAnsi="Times New Roman" w:cs="Times New Roman"/>
        </w:rPr>
        <w:t xml:space="preserve"> of bears</w:t>
      </w:r>
      <w:r w:rsidR="007B7048" w:rsidRPr="009E3CC8">
        <w:rPr>
          <w:rFonts w:ascii="Times New Roman" w:hAnsi="Times New Roman" w:cs="Times New Roman"/>
        </w:rPr>
        <w:t>, p</w:t>
      </w:r>
      <w:r w:rsidR="00D47519" w:rsidRPr="009E3CC8">
        <w:rPr>
          <w:rFonts w:ascii="Times New Roman" w:hAnsi="Times New Roman" w:cs="Times New Roman"/>
        </w:rPr>
        <w:t xml:space="preserve">reference is </w:t>
      </w:r>
      <w:r w:rsidR="00DA4979" w:rsidRPr="009E3CC8">
        <w:rPr>
          <w:rFonts w:ascii="Times New Roman" w:hAnsi="Times New Roman" w:cs="Times New Roman"/>
        </w:rPr>
        <w:t>often directed</w:t>
      </w:r>
      <w:r w:rsidR="00D47519" w:rsidRPr="009E3CC8">
        <w:rPr>
          <w:rFonts w:ascii="Times New Roman" w:hAnsi="Times New Roman" w:cs="Times New Roman"/>
        </w:rPr>
        <w:t xml:space="preserve"> to samples from novel site by session</w:t>
      </w:r>
      <w:r w:rsidR="00F978E6">
        <w:rPr>
          <w:rFonts w:ascii="Times New Roman" w:hAnsi="Times New Roman" w:cs="Times New Roman"/>
        </w:rPr>
        <w:t xml:space="preserve"> </w:t>
      </w:r>
      <w:r w:rsidR="00D47519" w:rsidRPr="009E3CC8">
        <w:rPr>
          <w:rFonts w:ascii="Times New Roman" w:hAnsi="Times New Roman" w:cs="Times New Roman"/>
        </w:rPr>
        <w:t>(hereafter site-session)</w:t>
      </w:r>
      <w:r w:rsidR="00F978E6">
        <w:rPr>
          <w:rFonts w:ascii="Times New Roman" w:hAnsi="Times New Roman" w:cs="Times New Roman"/>
        </w:rPr>
        <w:t xml:space="preserve"> combinations (</w:t>
      </w:r>
      <w:proofErr w:type="spellStart"/>
      <w:r w:rsidR="0080320D">
        <w:rPr>
          <w:rFonts w:ascii="Times New Roman" w:hAnsi="Times New Roman" w:cs="Times New Roman"/>
        </w:rPr>
        <w:t>Settlage</w:t>
      </w:r>
      <w:proofErr w:type="spellEnd"/>
      <w:r w:rsidR="0080320D">
        <w:rPr>
          <w:rFonts w:ascii="Times New Roman" w:hAnsi="Times New Roman" w:cs="Times New Roman"/>
        </w:rPr>
        <w:t xml:space="preserve"> </w:t>
      </w:r>
      <w:r w:rsidR="0080320D" w:rsidRPr="00751527">
        <w:rPr>
          <w:rFonts w:ascii="Times New Roman" w:hAnsi="Times New Roman" w:cs="Times New Roman"/>
          <w:i/>
        </w:rPr>
        <w:t xml:space="preserve">et al. </w:t>
      </w:r>
      <w:r w:rsidR="0080320D">
        <w:rPr>
          <w:rFonts w:ascii="Times New Roman" w:hAnsi="Times New Roman" w:cs="Times New Roman"/>
        </w:rPr>
        <w:t xml:space="preserve">2008; </w:t>
      </w:r>
      <w:r w:rsidR="00DC509E">
        <w:rPr>
          <w:rFonts w:ascii="Times New Roman" w:hAnsi="Times New Roman" w:cs="Times New Roman"/>
        </w:rPr>
        <w:t xml:space="preserve">Thompson </w:t>
      </w:r>
      <w:r w:rsidR="00DC509E" w:rsidRPr="00751527">
        <w:rPr>
          <w:rFonts w:ascii="Times New Roman" w:hAnsi="Times New Roman" w:cs="Times New Roman"/>
          <w:i/>
        </w:rPr>
        <w:t>et al.</w:t>
      </w:r>
      <w:r w:rsidR="00DC509E">
        <w:rPr>
          <w:rFonts w:ascii="Times New Roman" w:hAnsi="Times New Roman" w:cs="Times New Roman"/>
        </w:rPr>
        <w:t xml:space="preserve"> 2005; </w:t>
      </w:r>
      <w:proofErr w:type="spellStart"/>
      <w:r w:rsidR="00F978E6">
        <w:rPr>
          <w:rFonts w:ascii="Times New Roman" w:hAnsi="Times New Roman" w:cs="Times New Roman"/>
        </w:rPr>
        <w:t>Drewry</w:t>
      </w:r>
      <w:proofErr w:type="spellEnd"/>
      <w:r w:rsidR="00F978E6">
        <w:rPr>
          <w:rFonts w:ascii="Times New Roman" w:hAnsi="Times New Roman" w:cs="Times New Roman"/>
        </w:rPr>
        <w:t xml:space="preserve"> </w:t>
      </w:r>
      <w:r w:rsidR="00F978E6" w:rsidRPr="00751527">
        <w:rPr>
          <w:rFonts w:ascii="Times New Roman" w:hAnsi="Times New Roman" w:cs="Times New Roman"/>
          <w:i/>
        </w:rPr>
        <w:t>et al.</w:t>
      </w:r>
      <w:r w:rsidR="00F978E6">
        <w:rPr>
          <w:rFonts w:ascii="Times New Roman" w:hAnsi="Times New Roman" w:cs="Times New Roman"/>
        </w:rPr>
        <w:t xml:space="preserve"> 2013</w:t>
      </w:r>
      <w:r w:rsidR="0080320D">
        <w:rPr>
          <w:rFonts w:ascii="Times New Roman" w:hAnsi="Times New Roman" w:cs="Times New Roman"/>
        </w:rPr>
        <w:t>;</w:t>
      </w:r>
      <w:r w:rsidR="000C36C4">
        <w:rPr>
          <w:rFonts w:ascii="Times New Roman" w:hAnsi="Times New Roman" w:cs="Times New Roman"/>
        </w:rPr>
        <w:t xml:space="preserve"> </w:t>
      </w:r>
      <w:r w:rsidR="004D69CC">
        <w:rPr>
          <w:rFonts w:ascii="Times New Roman" w:hAnsi="Times New Roman" w:cs="Times New Roman"/>
        </w:rPr>
        <w:t xml:space="preserve">Laufenberg et al. 2016; </w:t>
      </w:r>
      <w:r w:rsidR="000C36C4">
        <w:rPr>
          <w:rFonts w:ascii="Times New Roman" w:hAnsi="Times New Roman" w:cs="Times New Roman"/>
        </w:rPr>
        <w:t>Morehouse and Boyce 2016</w:t>
      </w:r>
      <w:r w:rsidR="0080320D">
        <w:rPr>
          <w:rFonts w:ascii="Times New Roman" w:hAnsi="Times New Roman" w:cs="Times New Roman"/>
        </w:rPr>
        <w:t xml:space="preserve">; Murphy </w:t>
      </w:r>
      <w:r w:rsidR="0080320D" w:rsidRPr="00751527">
        <w:rPr>
          <w:rFonts w:ascii="Times New Roman" w:hAnsi="Times New Roman" w:cs="Times New Roman"/>
          <w:i/>
        </w:rPr>
        <w:t>et al.</w:t>
      </w:r>
      <w:r w:rsidR="0080320D">
        <w:rPr>
          <w:rFonts w:ascii="Times New Roman" w:hAnsi="Times New Roman" w:cs="Times New Roman"/>
        </w:rPr>
        <w:t xml:space="preserve"> 2016, 2017</w:t>
      </w:r>
      <w:r w:rsidR="00DC1C7A">
        <w:rPr>
          <w:rFonts w:ascii="Times New Roman" w:hAnsi="Times New Roman" w:cs="Times New Roman"/>
        </w:rPr>
        <w:t>; Humm et al. 2017</w:t>
      </w:r>
      <w:r w:rsidR="00F978E6">
        <w:rPr>
          <w:rFonts w:ascii="Times New Roman" w:hAnsi="Times New Roman" w:cs="Times New Roman"/>
        </w:rPr>
        <w:t>)</w:t>
      </w:r>
      <w:r w:rsidR="00D47519" w:rsidRPr="0040630A">
        <w:rPr>
          <w:rFonts w:ascii="Times New Roman" w:hAnsi="Times New Roman" w:cs="Times New Roman"/>
        </w:rPr>
        <w:t xml:space="preserve">. </w:t>
      </w:r>
      <w:r w:rsidR="007B7048">
        <w:rPr>
          <w:rFonts w:ascii="Times New Roman" w:hAnsi="Times New Roman" w:cs="Times New Roman"/>
        </w:rPr>
        <w:t>However</w:t>
      </w:r>
      <w:r w:rsidR="00D47519" w:rsidRPr="0040630A">
        <w:rPr>
          <w:rFonts w:ascii="Times New Roman" w:hAnsi="Times New Roman" w:cs="Times New Roman"/>
        </w:rPr>
        <w:t xml:space="preserve">, this approach tends to increase inclusion probabilities for samples left at infrequently visited sites </w:t>
      </w:r>
      <w:del w:id="2" w:author="JOHN FIEBERG" w:date="2018-12-20T18:17:00Z">
        <w:r w:rsidR="00D47519" w:rsidRPr="0040630A" w:rsidDel="00972CEC">
          <w:rPr>
            <w:rFonts w:ascii="Times New Roman" w:hAnsi="Times New Roman" w:cs="Times New Roman"/>
          </w:rPr>
          <w:delText xml:space="preserve">and </w:delText>
        </w:r>
      </w:del>
      <w:ins w:id="3" w:author="JOHN FIEBERG" w:date="2018-12-20T18:17:00Z">
        <w:r w:rsidR="00972CEC">
          <w:rPr>
            <w:rFonts w:ascii="Times New Roman" w:hAnsi="Times New Roman" w:cs="Times New Roman"/>
          </w:rPr>
          <w:t>relative to</w:t>
        </w:r>
      </w:ins>
      <w:del w:id="4" w:author="JOHN FIEBERG" w:date="2018-12-20T18:17:00Z">
        <w:r w:rsidR="00D47519" w:rsidRPr="0040630A" w:rsidDel="00972CEC">
          <w:rPr>
            <w:rFonts w:ascii="Times New Roman" w:hAnsi="Times New Roman" w:cs="Times New Roman"/>
          </w:rPr>
          <w:delText>decrease</w:delText>
        </w:r>
      </w:del>
      <w:r w:rsidR="00D47519" w:rsidRPr="0040630A">
        <w:rPr>
          <w:rFonts w:ascii="Times New Roman" w:hAnsi="Times New Roman" w:cs="Times New Roman"/>
        </w:rPr>
        <w:t xml:space="preserve"> inclusion probabilities for samples left at frequently visited sites</w:t>
      </w:r>
      <w:r w:rsidR="00274F95">
        <w:rPr>
          <w:rFonts w:ascii="Times New Roman" w:hAnsi="Times New Roman" w:cs="Times New Roman"/>
        </w:rPr>
        <w:t xml:space="preserve">.  </w:t>
      </w:r>
      <w:r w:rsidR="00274F95">
        <w:rPr>
          <w:rFonts w:ascii="Times New Roman" w:hAnsi="Times New Roman" w:cs="Times New Roman"/>
        </w:rPr>
        <w:lastRenderedPageBreak/>
        <w:t xml:space="preserve">Importantly, </w:t>
      </w:r>
      <w:r w:rsidR="005D4B52">
        <w:rPr>
          <w:rFonts w:ascii="Times New Roman" w:hAnsi="Times New Roman" w:cs="Times New Roman"/>
        </w:rPr>
        <w:t xml:space="preserve">it is </w:t>
      </w:r>
      <w:r w:rsidR="001661FB">
        <w:rPr>
          <w:rFonts w:ascii="Times New Roman" w:hAnsi="Times New Roman" w:cs="Times New Roman"/>
        </w:rPr>
        <w:t>often</w:t>
      </w:r>
      <w:r w:rsidR="00677A9F">
        <w:rPr>
          <w:rFonts w:ascii="Times New Roman" w:hAnsi="Times New Roman" w:cs="Times New Roman"/>
        </w:rPr>
        <w:t xml:space="preserve"> </w:t>
      </w:r>
      <w:r w:rsidR="005D4B52">
        <w:rPr>
          <w:rFonts w:ascii="Times New Roman" w:hAnsi="Times New Roman" w:cs="Times New Roman"/>
        </w:rPr>
        <w:t>difficult to determine</w:t>
      </w:r>
      <w:r w:rsidR="00677A9F">
        <w:rPr>
          <w:rFonts w:ascii="Times New Roman" w:hAnsi="Times New Roman" w:cs="Times New Roman"/>
        </w:rPr>
        <w:t>, without processing samples,</w:t>
      </w:r>
      <w:r w:rsidR="005D4B52">
        <w:rPr>
          <w:rFonts w:ascii="Times New Roman" w:hAnsi="Times New Roman" w:cs="Times New Roman"/>
        </w:rPr>
        <w:t xml:space="preserve"> if </w:t>
      </w:r>
      <w:r w:rsidR="00507C63">
        <w:rPr>
          <w:rFonts w:ascii="Times New Roman" w:hAnsi="Times New Roman" w:cs="Times New Roman"/>
        </w:rPr>
        <w:t xml:space="preserve">frequently visited sites </w:t>
      </w:r>
      <w:r w:rsidR="005D4B52">
        <w:rPr>
          <w:rFonts w:ascii="Times New Roman" w:hAnsi="Times New Roman" w:cs="Times New Roman"/>
        </w:rPr>
        <w:t xml:space="preserve">are </w:t>
      </w:r>
      <w:r w:rsidR="00274F95">
        <w:rPr>
          <w:rFonts w:ascii="Times New Roman" w:hAnsi="Times New Roman" w:cs="Times New Roman"/>
        </w:rPr>
        <w:t>visited many times by</w:t>
      </w:r>
      <w:r w:rsidR="001661FB">
        <w:rPr>
          <w:rFonts w:ascii="Times New Roman" w:hAnsi="Times New Roman" w:cs="Times New Roman"/>
        </w:rPr>
        <w:t xml:space="preserve"> a single individual</w:t>
      </w:r>
      <w:r w:rsidR="00274F95">
        <w:rPr>
          <w:rFonts w:ascii="Times New Roman" w:hAnsi="Times New Roman" w:cs="Times New Roman"/>
        </w:rPr>
        <w:t xml:space="preserve"> or visited </w:t>
      </w:r>
      <w:r w:rsidR="001661FB">
        <w:rPr>
          <w:rFonts w:ascii="Times New Roman" w:hAnsi="Times New Roman" w:cs="Times New Roman"/>
        </w:rPr>
        <w:t>one time</w:t>
      </w:r>
      <w:r w:rsidR="00274F95">
        <w:rPr>
          <w:rFonts w:ascii="Times New Roman" w:hAnsi="Times New Roman" w:cs="Times New Roman"/>
        </w:rPr>
        <w:t xml:space="preserve"> by</w:t>
      </w:r>
      <w:r w:rsidR="00A477D9">
        <w:rPr>
          <w:rFonts w:ascii="Times New Roman" w:hAnsi="Times New Roman" w:cs="Times New Roman"/>
        </w:rPr>
        <w:t xml:space="preserve"> each of</w:t>
      </w:r>
      <w:r w:rsidR="00274F95">
        <w:rPr>
          <w:rFonts w:ascii="Times New Roman" w:hAnsi="Times New Roman" w:cs="Times New Roman"/>
        </w:rPr>
        <w:t xml:space="preserve"> </w:t>
      </w:r>
      <w:r w:rsidR="001661FB">
        <w:rPr>
          <w:rFonts w:ascii="Times New Roman" w:hAnsi="Times New Roman" w:cs="Times New Roman"/>
        </w:rPr>
        <w:t>several individuals</w:t>
      </w:r>
      <w:r w:rsidR="00D47519" w:rsidRPr="0040630A">
        <w:rPr>
          <w:rFonts w:ascii="Times New Roman" w:hAnsi="Times New Roman" w:cs="Times New Roman"/>
        </w:rPr>
        <w:t xml:space="preserve">.  Because SECR models </w:t>
      </w:r>
      <w:r w:rsidR="007B7048">
        <w:rPr>
          <w:rFonts w:ascii="Times New Roman" w:hAnsi="Times New Roman" w:cs="Times New Roman"/>
        </w:rPr>
        <w:t>incorporate</w:t>
      </w:r>
      <w:r w:rsidR="00D47519" w:rsidRPr="0040630A">
        <w:rPr>
          <w:rFonts w:ascii="Times New Roman" w:hAnsi="Times New Roman" w:cs="Times New Roman"/>
        </w:rPr>
        <w:t xml:space="preserve"> spatial capture histories, we hypothesized that </w:t>
      </w:r>
      <w:r w:rsidR="007B7048">
        <w:rPr>
          <w:rFonts w:ascii="Times New Roman" w:hAnsi="Times New Roman" w:cs="Times New Roman"/>
        </w:rPr>
        <w:t>purposefully</w:t>
      </w:r>
      <w:r w:rsidR="00FD67D8">
        <w:rPr>
          <w:rFonts w:ascii="Times New Roman" w:hAnsi="Times New Roman" w:cs="Times New Roman"/>
        </w:rPr>
        <w:t xml:space="preserve"> altering this distribution through spatially-explicit subsampling could be problematic for SECR, even if beneficial for non-spatial mark–recapture.</w:t>
      </w:r>
    </w:p>
    <w:p w14:paraId="0F700CF7" w14:textId="4177860E" w:rsidR="00D47519" w:rsidRDefault="00242EB6">
      <w:pPr>
        <w:pStyle w:val="BodyText"/>
        <w:spacing w:line="480" w:lineRule="auto"/>
        <w:ind w:firstLine="720"/>
        <w:rPr>
          <w:rFonts w:ascii="Times New Roman" w:hAnsi="Times New Roman" w:cs="Times New Roman"/>
        </w:rPr>
      </w:pPr>
      <w:r w:rsidRPr="006F348C">
        <w:rPr>
          <w:rFonts w:ascii="Times New Roman" w:hAnsi="Times New Roman" w:cs="Times New Roman"/>
        </w:rPr>
        <w:t>W</w:t>
      </w:r>
      <w:r w:rsidRPr="00831D9E">
        <w:rPr>
          <w:rFonts w:ascii="Times New Roman" w:hAnsi="Times New Roman" w:cs="Times New Roman"/>
        </w:rPr>
        <w:t xml:space="preserve">hereas some </w:t>
      </w:r>
      <w:r w:rsidRPr="006F348C">
        <w:rPr>
          <w:rFonts w:ascii="Times New Roman" w:hAnsi="Times New Roman" w:cs="Times New Roman"/>
        </w:rPr>
        <w:t xml:space="preserve">investigations have yielded </w:t>
      </w:r>
      <w:r w:rsidR="000C36C4" w:rsidRPr="006F348C">
        <w:rPr>
          <w:rFonts w:ascii="Times New Roman" w:hAnsi="Times New Roman" w:cs="Times New Roman"/>
        </w:rPr>
        <w:t xml:space="preserve">empirically-based </w:t>
      </w:r>
      <w:r w:rsidRPr="006F348C">
        <w:rPr>
          <w:rFonts w:ascii="Times New Roman" w:hAnsi="Times New Roman" w:cs="Times New Roman"/>
        </w:rPr>
        <w:t xml:space="preserve">recommendations </w:t>
      </w:r>
      <w:r w:rsidRPr="00831D9E">
        <w:rPr>
          <w:rFonts w:ascii="Times New Roman" w:hAnsi="Times New Roman" w:cs="Times New Roman"/>
        </w:rPr>
        <w:t xml:space="preserve">for </w:t>
      </w:r>
      <w:r w:rsidRPr="006F348C">
        <w:rPr>
          <w:rFonts w:ascii="Times New Roman" w:hAnsi="Times New Roman" w:cs="Times New Roman"/>
        </w:rPr>
        <w:t>subsampling</w:t>
      </w:r>
      <w:r>
        <w:rPr>
          <w:rFonts w:ascii="Times New Roman" w:hAnsi="Times New Roman" w:cs="Times New Roman"/>
        </w:rPr>
        <w:t xml:space="preserve"> for non-spatial mark–recapture estimators (</w:t>
      </w:r>
      <w:proofErr w:type="spellStart"/>
      <w:r>
        <w:rPr>
          <w:rFonts w:ascii="Times New Roman" w:hAnsi="Times New Roman" w:cs="Times New Roman"/>
        </w:rPr>
        <w:t>Tredick</w:t>
      </w:r>
      <w:proofErr w:type="spellEnd"/>
      <w:r>
        <w:rPr>
          <w:rFonts w:ascii="Times New Roman" w:hAnsi="Times New Roman" w:cs="Times New Roman"/>
        </w:rPr>
        <w:t xml:space="preserve"> et al. 2007, Dreher et al. 2009), </w:t>
      </w:r>
      <w:r w:rsidR="00AE7FB9">
        <w:rPr>
          <w:rFonts w:ascii="Times New Roman" w:hAnsi="Times New Roman" w:cs="Times New Roman"/>
        </w:rPr>
        <w:t xml:space="preserve">the issue has gained less attention </w:t>
      </w:r>
      <w:r>
        <w:rPr>
          <w:rFonts w:ascii="Times New Roman" w:hAnsi="Times New Roman" w:cs="Times New Roman"/>
        </w:rPr>
        <w:t>for SECR models</w:t>
      </w:r>
      <w:r w:rsidR="00AE7FB9">
        <w:rPr>
          <w:rFonts w:ascii="Times New Roman" w:hAnsi="Times New Roman" w:cs="Times New Roman"/>
        </w:rPr>
        <w:t>, even though these are now the norm</w:t>
      </w:r>
      <w:r w:rsidR="00442F8E">
        <w:rPr>
          <w:rFonts w:ascii="Times New Roman" w:hAnsi="Times New Roman" w:cs="Times New Roman"/>
        </w:rPr>
        <w:t xml:space="preserve"> (but see </w:t>
      </w:r>
      <w:r w:rsidR="00AE7FB9" w:rsidRPr="00CB7C60">
        <w:rPr>
          <w:rFonts w:ascii="Times New Roman" w:hAnsi="Times New Roman" w:cs="Times New Roman"/>
        </w:rPr>
        <w:t xml:space="preserve">Murphy </w:t>
      </w:r>
      <w:r w:rsidR="00AE7FB9" w:rsidRPr="00CB7C60">
        <w:rPr>
          <w:rFonts w:ascii="Times New Roman" w:hAnsi="Times New Roman" w:cs="Times New Roman"/>
          <w:i/>
        </w:rPr>
        <w:t>et al</w:t>
      </w:r>
      <w:r w:rsidR="00AE7FB9" w:rsidRPr="00CB7C60">
        <w:rPr>
          <w:rFonts w:ascii="Times New Roman" w:hAnsi="Times New Roman" w:cs="Times New Roman"/>
        </w:rPr>
        <w:t>. 2016 and</w:t>
      </w:r>
      <w:r w:rsidR="00AE7FB9" w:rsidRPr="005E7533">
        <w:rPr>
          <w:rFonts w:ascii="Times New Roman" w:hAnsi="Times New Roman" w:cs="Times New Roman"/>
        </w:rPr>
        <w:t xml:space="preserve"> </w:t>
      </w:r>
      <w:r w:rsidR="00442F8E" w:rsidRPr="00CB7C60">
        <w:rPr>
          <w:rFonts w:ascii="Times New Roman" w:hAnsi="Times New Roman" w:cs="Times New Roman"/>
        </w:rPr>
        <w:t xml:space="preserve">Humm </w:t>
      </w:r>
      <w:r w:rsidR="00442F8E" w:rsidRPr="00CB7C60">
        <w:rPr>
          <w:rFonts w:ascii="Times New Roman" w:hAnsi="Times New Roman" w:cs="Times New Roman"/>
          <w:i/>
        </w:rPr>
        <w:t>et al.</w:t>
      </w:r>
      <w:r w:rsidR="00442F8E" w:rsidRPr="00CB7C60">
        <w:rPr>
          <w:rFonts w:ascii="Times New Roman" w:hAnsi="Times New Roman" w:cs="Times New Roman"/>
        </w:rPr>
        <w:t xml:space="preserve"> 2017</w:t>
      </w:r>
      <w:r w:rsidR="00442F8E">
        <w:rPr>
          <w:rFonts w:ascii="Times New Roman" w:hAnsi="Times New Roman" w:cs="Times New Roman"/>
        </w:rPr>
        <w:t>)</w:t>
      </w:r>
      <w:r>
        <w:rPr>
          <w:rFonts w:ascii="Times New Roman" w:hAnsi="Times New Roman" w:cs="Times New Roman"/>
        </w:rPr>
        <w:t>.</w:t>
      </w:r>
      <w:r w:rsidR="00D47519" w:rsidRPr="0040630A">
        <w:rPr>
          <w:rFonts w:ascii="Times New Roman" w:hAnsi="Times New Roman" w:cs="Times New Roman"/>
        </w:rPr>
        <w:t xml:space="preserve"> </w:t>
      </w:r>
      <w:r w:rsidR="008C374F">
        <w:rPr>
          <w:rFonts w:ascii="Times New Roman" w:hAnsi="Times New Roman" w:cs="Times New Roman"/>
        </w:rPr>
        <w:t>O</w:t>
      </w:r>
      <w:r w:rsidR="00D47519" w:rsidRPr="00357655">
        <w:rPr>
          <w:rFonts w:ascii="Times New Roman" w:hAnsi="Times New Roman" w:cs="Times New Roman"/>
        </w:rPr>
        <w:t xml:space="preserve">ur objective was to use a northern Minnesota genetic mark-recapture </w:t>
      </w:r>
      <w:r w:rsidR="00FF1B33">
        <w:rPr>
          <w:rFonts w:ascii="Times New Roman" w:hAnsi="Times New Roman" w:cs="Times New Roman"/>
        </w:rPr>
        <w:t>data</w:t>
      </w:r>
      <w:r w:rsidR="00A23B08">
        <w:rPr>
          <w:rFonts w:ascii="Times New Roman" w:hAnsi="Times New Roman" w:cs="Times New Roman"/>
        </w:rPr>
        <w:t xml:space="preserve"> set</w:t>
      </w:r>
      <w:r w:rsidR="00FF1B33">
        <w:rPr>
          <w:rFonts w:ascii="Times New Roman" w:hAnsi="Times New Roman" w:cs="Times New Roman"/>
        </w:rPr>
        <w:t xml:space="preserve"> </w:t>
      </w:r>
      <w:r w:rsidR="0085374D">
        <w:rPr>
          <w:rFonts w:ascii="Times New Roman" w:hAnsi="Times New Roman" w:cs="Times New Roman"/>
        </w:rPr>
        <w:t>on American black bears (</w:t>
      </w:r>
      <w:proofErr w:type="spellStart"/>
      <w:r w:rsidR="0085374D" w:rsidRPr="00690E93">
        <w:rPr>
          <w:rFonts w:ascii="Times New Roman" w:hAnsi="Times New Roman" w:cs="Times New Roman"/>
          <w:i/>
        </w:rPr>
        <w:t>Ursus</w:t>
      </w:r>
      <w:proofErr w:type="spellEnd"/>
      <w:r w:rsidR="0085374D" w:rsidRPr="00690E93">
        <w:rPr>
          <w:rFonts w:ascii="Times New Roman" w:hAnsi="Times New Roman" w:cs="Times New Roman"/>
          <w:i/>
        </w:rPr>
        <w:t xml:space="preserve"> </w:t>
      </w:r>
      <w:proofErr w:type="spellStart"/>
      <w:r w:rsidR="0085374D" w:rsidRPr="00690E93">
        <w:rPr>
          <w:rFonts w:ascii="Times New Roman" w:hAnsi="Times New Roman" w:cs="Times New Roman"/>
          <w:i/>
        </w:rPr>
        <w:t>americanus</w:t>
      </w:r>
      <w:proofErr w:type="spellEnd"/>
      <w:r w:rsidR="0085374D">
        <w:rPr>
          <w:rFonts w:ascii="Times New Roman" w:hAnsi="Times New Roman" w:cs="Times New Roman"/>
        </w:rPr>
        <w:t>)</w:t>
      </w:r>
      <w:r w:rsidR="00D47519" w:rsidRPr="00357655">
        <w:rPr>
          <w:rFonts w:ascii="Times New Roman" w:hAnsi="Times New Roman" w:cs="Times New Roman"/>
        </w:rPr>
        <w:t xml:space="preserve"> in tandem with simulated </w:t>
      </w:r>
      <w:r w:rsidR="00FF1B33">
        <w:rPr>
          <w:rFonts w:ascii="Times New Roman" w:hAnsi="Times New Roman" w:cs="Times New Roman"/>
        </w:rPr>
        <w:t>data set</w:t>
      </w:r>
      <w:r w:rsidR="00D47519" w:rsidRPr="00357655">
        <w:rPr>
          <w:rFonts w:ascii="Times New Roman" w:hAnsi="Times New Roman" w:cs="Times New Roman"/>
        </w:rPr>
        <w:t xml:space="preserve">s with known individuals, to compare abundance and density estimates using (1) subsampling strategies commonly utilized </w:t>
      </w:r>
      <w:r w:rsidR="00AE48DF">
        <w:rPr>
          <w:rFonts w:ascii="Times New Roman" w:hAnsi="Times New Roman" w:cs="Times New Roman"/>
        </w:rPr>
        <w:t>in</w:t>
      </w:r>
      <w:r w:rsidR="00D47519" w:rsidRPr="00357655">
        <w:rPr>
          <w:rFonts w:ascii="Times New Roman" w:hAnsi="Times New Roman" w:cs="Times New Roman"/>
        </w:rPr>
        <w:t xml:space="preserve"> wildlife </w:t>
      </w:r>
      <w:r w:rsidR="00AE48DF">
        <w:rPr>
          <w:rFonts w:ascii="Times New Roman" w:hAnsi="Times New Roman" w:cs="Times New Roman"/>
        </w:rPr>
        <w:t xml:space="preserve">studies </w:t>
      </w:r>
      <w:r w:rsidR="00D47519" w:rsidRPr="00357655">
        <w:rPr>
          <w:rFonts w:ascii="Times New Roman" w:hAnsi="Times New Roman" w:cs="Times New Roman"/>
        </w:rPr>
        <w:t>and (2) various subsampling rates reflective of different budgetary constraints.</w:t>
      </w:r>
      <w:r w:rsidR="00D47519" w:rsidRPr="0040630A">
        <w:rPr>
          <w:rFonts w:ascii="Times New Roman" w:hAnsi="Times New Roman" w:cs="Times New Roman"/>
          <w:b/>
          <w:i/>
        </w:rPr>
        <w:t xml:space="preserve"> </w:t>
      </w:r>
      <w:r w:rsidR="00D47519" w:rsidRPr="0040630A">
        <w:rPr>
          <w:rFonts w:ascii="Times New Roman" w:hAnsi="Times New Roman" w:cs="Times New Roman"/>
        </w:rPr>
        <w:t xml:space="preserve"> Using these results, we provide guidance for </w:t>
      </w:r>
      <w:r w:rsidR="00DE6EE8">
        <w:rPr>
          <w:rFonts w:ascii="Times New Roman" w:hAnsi="Times New Roman" w:cs="Times New Roman"/>
        </w:rPr>
        <w:t xml:space="preserve">obtaining </w:t>
      </w:r>
      <w:r w:rsidR="00D47519" w:rsidRPr="0040630A">
        <w:rPr>
          <w:rFonts w:ascii="Times New Roman" w:hAnsi="Times New Roman" w:cs="Times New Roman"/>
        </w:rPr>
        <w:t xml:space="preserve">genetic </w:t>
      </w:r>
      <w:r w:rsidR="00DE6EE8">
        <w:rPr>
          <w:rFonts w:ascii="Times New Roman" w:hAnsi="Times New Roman" w:cs="Times New Roman"/>
        </w:rPr>
        <w:t xml:space="preserve">SECR </w:t>
      </w:r>
      <w:r w:rsidR="00ED00D7">
        <w:rPr>
          <w:rFonts w:ascii="Times New Roman" w:hAnsi="Times New Roman" w:cs="Times New Roman"/>
        </w:rPr>
        <w:t>density</w:t>
      </w:r>
      <w:r w:rsidR="00D47519" w:rsidRPr="0040630A">
        <w:rPr>
          <w:rFonts w:ascii="Times New Roman" w:hAnsi="Times New Roman" w:cs="Times New Roman"/>
        </w:rPr>
        <w:t xml:space="preserve"> estimates when budget constraints </w:t>
      </w:r>
      <w:r w:rsidR="00A56EEE">
        <w:rPr>
          <w:rFonts w:ascii="Times New Roman" w:hAnsi="Times New Roman" w:cs="Times New Roman"/>
        </w:rPr>
        <w:t>preclude processing all samples of genetic material.</w:t>
      </w:r>
      <w:r w:rsidR="00D47519" w:rsidRPr="0040630A">
        <w:rPr>
          <w:rFonts w:ascii="Times New Roman" w:hAnsi="Times New Roman" w:cs="Times New Roman"/>
        </w:rPr>
        <w:t xml:space="preserve"> </w:t>
      </w:r>
    </w:p>
    <w:p w14:paraId="58AE1800" w14:textId="25907D0E" w:rsidR="00054DEE" w:rsidRDefault="00054DEE">
      <w:pPr>
        <w:pStyle w:val="BodyText"/>
        <w:spacing w:line="480" w:lineRule="auto"/>
        <w:rPr>
          <w:rFonts w:ascii="Times New Roman" w:hAnsi="Times New Roman" w:cs="Times New Roman"/>
          <w:b/>
        </w:rPr>
      </w:pPr>
      <w:r>
        <w:rPr>
          <w:rFonts w:ascii="Times New Roman" w:hAnsi="Times New Roman" w:cs="Times New Roman"/>
          <w:b/>
        </w:rPr>
        <w:t>STUDY AREA</w:t>
      </w:r>
    </w:p>
    <w:p w14:paraId="433C5388" w14:textId="30DE7CB2" w:rsidR="00924FCB" w:rsidRPr="00690E93" w:rsidRDefault="00924FCB" w:rsidP="00690E93">
      <w:pPr>
        <w:pStyle w:val="BodyText"/>
        <w:spacing w:line="480" w:lineRule="auto"/>
        <w:ind w:firstLine="720"/>
        <w:rPr>
          <w:rFonts w:ascii="Times New Roman" w:hAnsi="Times New Roman" w:cs="Times New Roman"/>
        </w:rPr>
      </w:pPr>
      <w:r w:rsidRPr="00690E93">
        <w:rPr>
          <w:rFonts w:ascii="Times New Roman" w:hAnsi="Times New Roman" w:cs="Times New Roman"/>
        </w:rPr>
        <w:t>Our study area</w:t>
      </w:r>
      <w:r w:rsidR="004D0870">
        <w:rPr>
          <w:rFonts w:ascii="Times New Roman" w:hAnsi="Times New Roman" w:cs="Times New Roman"/>
        </w:rPr>
        <w:t xml:space="preserve"> for collection of black bear samples</w:t>
      </w:r>
      <w:r w:rsidR="004D0870" w:rsidRPr="004D0870">
        <w:rPr>
          <w:rFonts w:ascii="Times New Roman" w:hAnsi="Times New Roman" w:cs="Times New Roman"/>
        </w:rPr>
        <w:t xml:space="preserve"> was</w:t>
      </w:r>
      <w:r w:rsidRPr="00690E93">
        <w:rPr>
          <w:rFonts w:ascii="Times New Roman" w:hAnsi="Times New Roman" w:cs="Times New Roman"/>
        </w:rPr>
        <w:t xml:space="preserve"> in Itasca</w:t>
      </w:r>
      <w:r w:rsidR="004D0870" w:rsidRPr="004D0870">
        <w:rPr>
          <w:rFonts w:ascii="Times New Roman" w:hAnsi="Times New Roman" w:cs="Times New Roman"/>
        </w:rPr>
        <w:t xml:space="preserve"> County, northern Minnesota.  The ar</w:t>
      </w:r>
      <w:r w:rsidR="004D0870">
        <w:rPr>
          <w:rFonts w:ascii="Times New Roman" w:hAnsi="Times New Roman" w:cs="Times New Roman"/>
        </w:rPr>
        <w:t>ea is</w:t>
      </w:r>
      <w:r w:rsidRPr="00690E93">
        <w:rPr>
          <w:rFonts w:ascii="Times New Roman" w:hAnsi="Times New Roman" w:cs="Times New Roman"/>
        </w:rPr>
        <w:t xml:space="preserve"> comprised primarily of public lands within the Chippewa National forest and lesser amounts in state and county forests, interspersed with industrial timber lands and private lands.  The area was heavily forested, with minor topographical relief. About two-thirds of the forested area was uplands, dominated by aspen (</w:t>
      </w:r>
      <w:proofErr w:type="spellStart"/>
      <w:r w:rsidRPr="00690E93">
        <w:rPr>
          <w:rFonts w:ascii="Times New Roman" w:hAnsi="Times New Roman" w:cs="Times New Roman"/>
          <w:i/>
          <w:iCs/>
        </w:rPr>
        <w:t>Populus</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grandidentata</w:t>
      </w:r>
      <w:proofErr w:type="spellEnd"/>
      <w:r w:rsidRPr="00690E93">
        <w:rPr>
          <w:rFonts w:ascii="Times New Roman" w:hAnsi="Times New Roman" w:cs="Times New Roman"/>
          <w:i/>
          <w:iCs/>
        </w:rPr>
        <w:t xml:space="preserve">, P. </w:t>
      </w:r>
      <w:proofErr w:type="spellStart"/>
      <w:r w:rsidRPr="00690E93">
        <w:rPr>
          <w:rFonts w:ascii="Times New Roman" w:hAnsi="Times New Roman" w:cs="Times New Roman"/>
          <w:i/>
          <w:iCs/>
        </w:rPr>
        <w:t>tremuloides</w:t>
      </w:r>
      <w:proofErr w:type="spellEnd"/>
      <w:r w:rsidRPr="00690E93">
        <w:rPr>
          <w:rFonts w:ascii="Times New Roman" w:hAnsi="Times New Roman" w:cs="Times New Roman"/>
        </w:rPr>
        <w:t>), maple (</w:t>
      </w:r>
      <w:r w:rsidRPr="00690E93">
        <w:rPr>
          <w:rFonts w:ascii="Times New Roman" w:hAnsi="Times New Roman" w:cs="Times New Roman"/>
          <w:i/>
          <w:iCs/>
        </w:rPr>
        <w:t>Acer spp.</w:t>
      </w:r>
      <w:r w:rsidRPr="00690E93">
        <w:rPr>
          <w:rFonts w:ascii="Times New Roman" w:hAnsi="Times New Roman" w:cs="Times New Roman"/>
        </w:rPr>
        <w:t>), red pine (</w:t>
      </w:r>
      <w:r w:rsidRPr="00690E93">
        <w:rPr>
          <w:rFonts w:ascii="Times New Roman" w:hAnsi="Times New Roman" w:cs="Times New Roman"/>
          <w:i/>
          <w:iCs/>
        </w:rPr>
        <w:t xml:space="preserve">Pinus </w:t>
      </w:r>
      <w:proofErr w:type="spellStart"/>
      <w:r w:rsidRPr="00690E93">
        <w:rPr>
          <w:rFonts w:ascii="Times New Roman" w:hAnsi="Times New Roman" w:cs="Times New Roman"/>
          <w:i/>
          <w:iCs/>
        </w:rPr>
        <w:t>resinosa</w:t>
      </w:r>
      <w:proofErr w:type="spellEnd"/>
      <w:r w:rsidRPr="00690E93">
        <w:rPr>
          <w:rFonts w:ascii="Times New Roman" w:hAnsi="Times New Roman" w:cs="Times New Roman"/>
        </w:rPr>
        <w:t>), paper birch (</w:t>
      </w:r>
      <w:r w:rsidRPr="00690E93">
        <w:rPr>
          <w:rFonts w:ascii="Times New Roman" w:hAnsi="Times New Roman" w:cs="Times New Roman"/>
          <w:i/>
          <w:iCs/>
        </w:rPr>
        <w:t xml:space="preserve">Betula </w:t>
      </w:r>
      <w:proofErr w:type="spellStart"/>
      <w:r w:rsidRPr="00690E93">
        <w:rPr>
          <w:rFonts w:ascii="Times New Roman" w:hAnsi="Times New Roman" w:cs="Times New Roman"/>
          <w:i/>
          <w:iCs/>
        </w:rPr>
        <w:t>papyfiera</w:t>
      </w:r>
      <w:proofErr w:type="spellEnd"/>
      <w:r w:rsidRPr="00690E93">
        <w:rPr>
          <w:rFonts w:ascii="Times New Roman" w:hAnsi="Times New Roman" w:cs="Times New Roman"/>
        </w:rPr>
        <w:t>) or balsam fir (</w:t>
      </w:r>
      <w:proofErr w:type="spellStart"/>
      <w:r w:rsidRPr="00690E93">
        <w:rPr>
          <w:rFonts w:ascii="Times New Roman" w:hAnsi="Times New Roman" w:cs="Times New Roman"/>
          <w:i/>
          <w:iCs/>
        </w:rPr>
        <w:t>Abies</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lastRenderedPageBreak/>
        <w:t>balsamea</w:t>
      </w:r>
      <w:proofErr w:type="spellEnd"/>
      <w:r w:rsidR="004D0870" w:rsidRPr="004D0870">
        <w:rPr>
          <w:rFonts w:ascii="Times New Roman" w:hAnsi="Times New Roman" w:cs="Times New Roman"/>
        </w:rPr>
        <w:t xml:space="preserve">). Lowlands were dominated by </w:t>
      </w:r>
      <w:r w:rsidRPr="00690E93">
        <w:rPr>
          <w:rFonts w:ascii="Times New Roman" w:hAnsi="Times New Roman" w:cs="Times New Roman"/>
        </w:rPr>
        <w:t>black spruce (</w:t>
      </w:r>
      <w:proofErr w:type="spellStart"/>
      <w:r w:rsidRPr="00690E93">
        <w:rPr>
          <w:rFonts w:ascii="Times New Roman" w:hAnsi="Times New Roman" w:cs="Times New Roman"/>
          <w:i/>
          <w:iCs/>
        </w:rPr>
        <w:t>Picea</w:t>
      </w:r>
      <w:proofErr w:type="spellEnd"/>
      <w:r w:rsidRPr="00690E93">
        <w:rPr>
          <w:rFonts w:ascii="Times New Roman" w:hAnsi="Times New Roman" w:cs="Times New Roman"/>
          <w:i/>
          <w:iCs/>
        </w:rPr>
        <w:t xml:space="preserve"> marina), </w:t>
      </w:r>
      <w:r w:rsidRPr="00690E93">
        <w:rPr>
          <w:rFonts w:ascii="Times New Roman" w:hAnsi="Times New Roman" w:cs="Times New Roman"/>
        </w:rPr>
        <w:t>tamarack (</w:t>
      </w:r>
      <w:proofErr w:type="spellStart"/>
      <w:r w:rsidRPr="00690E93">
        <w:rPr>
          <w:rFonts w:ascii="Times New Roman" w:hAnsi="Times New Roman" w:cs="Times New Roman"/>
          <w:i/>
          <w:iCs/>
        </w:rPr>
        <w:t>Larix</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laricina</w:t>
      </w:r>
      <w:proofErr w:type="spellEnd"/>
      <w:r w:rsidRPr="00690E93">
        <w:rPr>
          <w:rFonts w:ascii="Times New Roman" w:hAnsi="Times New Roman" w:cs="Times New Roman"/>
        </w:rPr>
        <w:t>), black ash (</w:t>
      </w:r>
      <w:r w:rsidRPr="00690E93">
        <w:rPr>
          <w:rFonts w:ascii="Times New Roman" w:hAnsi="Times New Roman" w:cs="Times New Roman"/>
          <w:i/>
          <w:iCs/>
        </w:rPr>
        <w:t xml:space="preserve">Fraxinus </w:t>
      </w:r>
      <w:proofErr w:type="spellStart"/>
      <w:r w:rsidRPr="00690E93">
        <w:rPr>
          <w:rFonts w:ascii="Times New Roman" w:hAnsi="Times New Roman" w:cs="Times New Roman"/>
          <w:i/>
          <w:iCs/>
        </w:rPr>
        <w:t>nigra</w:t>
      </w:r>
      <w:proofErr w:type="spellEnd"/>
      <w:r w:rsidRPr="00690E93">
        <w:rPr>
          <w:rFonts w:ascii="Times New Roman" w:hAnsi="Times New Roman" w:cs="Times New Roman"/>
        </w:rPr>
        <w:t>), and northern white-cedar (</w:t>
      </w:r>
      <w:proofErr w:type="spellStart"/>
      <w:r w:rsidRPr="00690E93">
        <w:rPr>
          <w:rFonts w:ascii="Times New Roman" w:hAnsi="Times New Roman" w:cs="Times New Roman"/>
          <w:i/>
          <w:iCs/>
        </w:rPr>
        <w:t>Thuja</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occidentalis</w:t>
      </w:r>
      <w:proofErr w:type="spellEnd"/>
      <w:r w:rsidRPr="00690E93">
        <w:rPr>
          <w:rFonts w:ascii="Times New Roman" w:hAnsi="Times New Roman" w:cs="Times New Roman"/>
        </w:rPr>
        <w:t xml:space="preserve">). </w:t>
      </w:r>
    </w:p>
    <w:p w14:paraId="331A3723" w14:textId="2810972B" w:rsidR="00924FCB" w:rsidRDefault="00924FCB" w:rsidP="00475855">
      <w:pPr>
        <w:pStyle w:val="BodyText"/>
        <w:spacing w:line="480" w:lineRule="auto"/>
        <w:ind w:firstLine="720"/>
        <w:rPr>
          <w:rFonts w:ascii="Times New Roman" w:hAnsi="Times New Roman" w:cs="Times New Roman"/>
        </w:rPr>
      </w:pPr>
      <w:r w:rsidRPr="00690E93">
        <w:rPr>
          <w:rFonts w:ascii="Times New Roman" w:hAnsi="Times New Roman" w:cs="Times New Roman"/>
        </w:rPr>
        <w:t xml:space="preserve">The study area supported timber harvesting, </w:t>
      </w:r>
      <w:r w:rsidR="004D0870">
        <w:rPr>
          <w:rFonts w:ascii="Times New Roman" w:hAnsi="Times New Roman" w:cs="Times New Roman"/>
        </w:rPr>
        <w:t xml:space="preserve">and </w:t>
      </w:r>
      <w:r w:rsidRPr="00690E93">
        <w:rPr>
          <w:rFonts w:ascii="Times New Roman" w:hAnsi="Times New Roman" w:cs="Times New Roman"/>
        </w:rPr>
        <w:t>lake-</w:t>
      </w:r>
      <w:r w:rsidR="000175D4">
        <w:rPr>
          <w:rFonts w:ascii="Times New Roman" w:hAnsi="Times New Roman" w:cs="Times New Roman"/>
        </w:rPr>
        <w:t xml:space="preserve"> or forest-</w:t>
      </w:r>
      <w:r w:rsidRPr="00690E93">
        <w:rPr>
          <w:rFonts w:ascii="Times New Roman" w:hAnsi="Times New Roman" w:cs="Times New Roman"/>
        </w:rPr>
        <w:t>centered recreation, including a fall</w:t>
      </w:r>
      <w:r w:rsidR="0085374D">
        <w:rPr>
          <w:rFonts w:ascii="Times New Roman" w:hAnsi="Times New Roman" w:cs="Times New Roman"/>
        </w:rPr>
        <w:t xml:space="preserve"> bear </w:t>
      </w:r>
      <w:r w:rsidRPr="00690E93">
        <w:rPr>
          <w:rFonts w:ascii="Times New Roman" w:hAnsi="Times New Roman" w:cs="Times New Roman"/>
        </w:rPr>
        <w:t>hunting season. Access was facilitated by numerous (mostly unpaved) roads and trails (</w:t>
      </w:r>
      <w:r w:rsidR="000175D4">
        <w:rPr>
          <w:rFonts w:ascii="Times New Roman" w:hAnsi="Times New Roman" w:cs="Times New Roman"/>
        </w:rPr>
        <w:t xml:space="preserve">often </w:t>
      </w:r>
      <w:r w:rsidRPr="00690E93">
        <w:rPr>
          <w:rFonts w:ascii="Times New Roman" w:hAnsi="Times New Roman" w:cs="Times New Roman"/>
        </w:rPr>
        <w:t xml:space="preserve">abandoned logging roads). We gridded the </w:t>
      </w:r>
      <w:r w:rsidR="00E612A2">
        <w:rPr>
          <w:rFonts w:ascii="Times New Roman" w:hAnsi="Times New Roman" w:cs="Times New Roman"/>
        </w:rPr>
        <w:t>315 km</w:t>
      </w:r>
      <w:r w:rsidR="00E612A2" w:rsidRPr="00690E93">
        <w:rPr>
          <w:rFonts w:ascii="Times New Roman" w:hAnsi="Times New Roman" w:cs="Times New Roman"/>
          <w:vertAlign w:val="superscript"/>
        </w:rPr>
        <w:t>2</w:t>
      </w:r>
      <w:r w:rsidR="00E612A2">
        <w:rPr>
          <w:rFonts w:ascii="Times New Roman" w:hAnsi="Times New Roman" w:cs="Times New Roman"/>
        </w:rPr>
        <w:t xml:space="preserve"> </w:t>
      </w:r>
      <w:r w:rsidRPr="00690E93">
        <w:rPr>
          <w:rFonts w:ascii="Times New Roman" w:hAnsi="Times New Roman" w:cs="Times New Roman"/>
        </w:rPr>
        <w:t xml:space="preserve">area into </w:t>
      </w:r>
      <w:r>
        <w:rPr>
          <w:rFonts w:ascii="Times New Roman" w:hAnsi="Times New Roman" w:cs="Times New Roman"/>
        </w:rPr>
        <w:t xml:space="preserve">121 </w:t>
      </w:r>
      <w:r w:rsidR="000175D4" w:rsidRPr="000175D4">
        <w:rPr>
          <w:rFonts w:ascii="Times New Roman" w:hAnsi="Times New Roman" w:cs="Times New Roman"/>
        </w:rPr>
        <w:t>2.6-</w:t>
      </w:r>
      <w:r w:rsidRPr="00690E93">
        <w:rPr>
          <w:rFonts w:ascii="Times New Roman" w:hAnsi="Times New Roman" w:cs="Times New Roman"/>
        </w:rPr>
        <w:t>km</w:t>
      </w:r>
      <w:r w:rsidRPr="00690E93">
        <w:rPr>
          <w:rFonts w:ascii="Times New Roman" w:hAnsi="Times New Roman" w:cs="Times New Roman"/>
          <w:vertAlign w:val="superscript"/>
        </w:rPr>
        <w:t>2</w:t>
      </w:r>
      <w:r w:rsidR="000175D4" w:rsidRPr="000175D4">
        <w:rPr>
          <w:rFonts w:ascii="Times New Roman" w:hAnsi="Times New Roman" w:cs="Times New Roman"/>
        </w:rPr>
        <w:t xml:space="preserve"> (1-</w:t>
      </w:r>
      <w:r w:rsidR="000175D4">
        <w:rPr>
          <w:rFonts w:ascii="Times New Roman" w:hAnsi="Times New Roman" w:cs="Times New Roman"/>
        </w:rPr>
        <w:t>mi</w:t>
      </w:r>
      <w:r w:rsidRPr="00690E93">
        <w:rPr>
          <w:rFonts w:ascii="Times New Roman" w:hAnsi="Times New Roman" w:cs="Times New Roman"/>
          <w:vertAlign w:val="superscript"/>
        </w:rPr>
        <w:t>2</w:t>
      </w:r>
      <w:r w:rsidRPr="00690E93">
        <w:rPr>
          <w:rFonts w:ascii="Times New Roman" w:hAnsi="Times New Roman" w:cs="Times New Roman"/>
        </w:rPr>
        <w:t>) cells, and had access to each cell.</w:t>
      </w:r>
    </w:p>
    <w:p w14:paraId="29DBA1A7" w14:textId="77777777" w:rsidR="00054DEE" w:rsidRPr="00054DEE" w:rsidRDefault="00054DEE">
      <w:pPr>
        <w:pStyle w:val="BodyText"/>
        <w:spacing w:line="480" w:lineRule="auto"/>
        <w:rPr>
          <w:rFonts w:ascii="Times New Roman" w:hAnsi="Times New Roman" w:cs="Times New Roman"/>
          <w:b/>
        </w:rPr>
      </w:pPr>
      <w:r w:rsidRPr="00054DEE">
        <w:rPr>
          <w:rFonts w:ascii="Times New Roman" w:hAnsi="Times New Roman" w:cs="Times New Roman"/>
          <w:b/>
        </w:rPr>
        <w:t>METHODS</w:t>
      </w:r>
    </w:p>
    <w:p w14:paraId="69D53B7D" w14:textId="77777777" w:rsidR="004E188B" w:rsidRPr="00054DEE" w:rsidRDefault="007720A8">
      <w:pPr>
        <w:pStyle w:val="Heading2"/>
        <w:spacing w:line="480" w:lineRule="auto"/>
        <w:rPr>
          <w:rFonts w:ascii="Times New Roman" w:hAnsi="Times New Roman" w:cs="Times New Roman"/>
          <w:color w:val="auto"/>
          <w:sz w:val="24"/>
          <w:szCs w:val="24"/>
        </w:rPr>
      </w:pPr>
      <w:bookmarkStart w:id="5" w:name="methods"/>
      <w:bookmarkStart w:id="6" w:name="data"/>
      <w:bookmarkEnd w:id="5"/>
      <w:bookmarkEnd w:id="6"/>
      <w:r>
        <w:rPr>
          <w:rFonts w:ascii="Times New Roman" w:hAnsi="Times New Roman" w:cs="Times New Roman"/>
          <w:color w:val="auto"/>
          <w:sz w:val="24"/>
          <w:szCs w:val="24"/>
        </w:rPr>
        <w:t xml:space="preserve">Empirical data set </w:t>
      </w:r>
    </w:p>
    <w:p w14:paraId="695A2062" w14:textId="03897AEA" w:rsidR="0068463E" w:rsidRPr="0068463E" w:rsidRDefault="0085374D" w:rsidP="00690E93">
      <w:pPr>
        <w:pStyle w:val="FirstParagraph"/>
        <w:spacing w:line="480" w:lineRule="auto"/>
        <w:ind w:firstLine="720"/>
        <w:rPr>
          <w:rFonts w:ascii="Times New Roman" w:hAnsi="Times New Roman" w:cs="Times New Roman"/>
        </w:rPr>
      </w:pPr>
      <w:r>
        <w:rPr>
          <w:rFonts w:ascii="Times New Roman" w:hAnsi="Times New Roman" w:cs="Times New Roman"/>
        </w:rPr>
        <w:t>W</w:t>
      </w:r>
      <w:r w:rsidR="007720A8">
        <w:rPr>
          <w:rFonts w:ascii="Times New Roman" w:hAnsi="Times New Roman" w:cs="Times New Roman"/>
        </w:rPr>
        <w:t xml:space="preserve">e constructed 121 </w:t>
      </w:r>
      <w:r w:rsidR="004160AD" w:rsidRPr="0040630A">
        <w:rPr>
          <w:rFonts w:ascii="Times New Roman" w:hAnsi="Times New Roman" w:cs="Times New Roman"/>
        </w:rPr>
        <w:t>traps</w:t>
      </w:r>
      <w:r w:rsidR="000175D4">
        <w:rPr>
          <w:rFonts w:ascii="Times New Roman" w:hAnsi="Times New Roman" w:cs="Times New Roman"/>
        </w:rPr>
        <w:t>, one in each grid cell</w:t>
      </w:r>
      <w:r w:rsidR="00242460">
        <w:rPr>
          <w:rFonts w:ascii="Times New Roman" w:hAnsi="Times New Roman" w:cs="Times New Roman"/>
        </w:rPr>
        <w:t>, designed to capture hair of bears that passed under or over a strand of barbed wire</w:t>
      </w:r>
      <w:r w:rsidR="00923438">
        <w:rPr>
          <w:rFonts w:ascii="Times New Roman" w:hAnsi="Times New Roman" w:cs="Times New Roman"/>
        </w:rPr>
        <w:t xml:space="preserve">.  </w:t>
      </w:r>
      <w:r w:rsidR="0068463E" w:rsidRPr="0068463E">
        <w:rPr>
          <w:rFonts w:ascii="Times New Roman" w:hAnsi="Times New Roman" w:cs="Times New Roman"/>
        </w:rPr>
        <w:t>Within each of these gr</w:t>
      </w:r>
      <w:r w:rsidR="0068463E">
        <w:rPr>
          <w:rFonts w:ascii="Times New Roman" w:hAnsi="Times New Roman" w:cs="Times New Roman"/>
        </w:rPr>
        <w:t xml:space="preserve">id cells, </w:t>
      </w:r>
      <w:r w:rsidR="0068463E" w:rsidRPr="0068463E">
        <w:rPr>
          <w:rFonts w:ascii="Times New Roman" w:hAnsi="Times New Roman" w:cs="Times New Roman"/>
        </w:rPr>
        <w:t xml:space="preserve">we </w:t>
      </w:r>
      <w:r w:rsidR="0068463E">
        <w:rPr>
          <w:rFonts w:ascii="Times New Roman" w:hAnsi="Times New Roman" w:cs="Times New Roman"/>
        </w:rPr>
        <w:t xml:space="preserve">chose a trap location in what we </w:t>
      </w:r>
      <w:r w:rsidR="0068463E" w:rsidRPr="0068463E">
        <w:rPr>
          <w:rFonts w:ascii="Times New Roman" w:hAnsi="Times New Roman" w:cs="Times New Roman"/>
        </w:rPr>
        <w:t>perceived as good bear habitat to maximize visitation. We set traps at least 100</w:t>
      </w:r>
      <w:r w:rsidR="00553505">
        <w:rPr>
          <w:rFonts w:ascii="Times New Roman" w:hAnsi="Times New Roman" w:cs="Times New Roman"/>
        </w:rPr>
        <w:t xml:space="preserve"> </w:t>
      </w:r>
      <w:r w:rsidR="0068463E" w:rsidRPr="0068463E">
        <w:rPr>
          <w:rFonts w:ascii="Times New Roman" w:hAnsi="Times New Roman" w:cs="Times New Roman"/>
        </w:rPr>
        <w:t>m from main roads, but often along trails that bears might use.</w:t>
      </w:r>
      <w:r w:rsidR="0068463E">
        <w:rPr>
          <w:rFonts w:ascii="Times New Roman" w:hAnsi="Times New Roman" w:cs="Times New Roman"/>
        </w:rPr>
        <w:t xml:space="preserve">  We obtained a GPS location of each trap.</w:t>
      </w:r>
    </w:p>
    <w:p w14:paraId="0A79876E" w14:textId="49AE6370" w:rsidR="004D0870" w:rsidRDefault="0079261B" w:rsidP="00690E93">
      <w:pPr>
        <w:pStyle w:val="FirstParagraph"/>
        <w:spacing w:line="480" w:lineRule="auto"/>
        <w:ind w:firstLine="720"/>
        <w:rPr>
          <w:rFonts w:ascii="Times New Roman" w:hAnsi="Times New Roman" w:cs="Times New Roman"/>
        </w:rPr>
      </w:pPr>
      <w:r>
        <w:rPr>
          <w:rFonts w:ascii="Times New Roman" w:hAnsi="Times New Roman" w:cs="Times New Roman"/>
        </w:rPr>
        <w:t xml:space="preserve">We used </w:t>
      </w:r>
      <w:r w:rsidR="00093769">
        <w:rPr>
          <w:rFonts w:ascii="Times New Roman" w:hAnsi="Times New Roman" w:cs="Times New Roman"/>
        </w:rPr>
        <w:t>two</w:t>
      </w:r>
      <w:r>
        <w:rPr>
          <w:rFonts w:ascii="Times New Roman" w:hAnsi="Times New Roman" w:cs="Times New Roman"/>
        </w:rPr>
        <w:t xml:space="preserve"> strands of 4-pronged barbed wire, </w:t>
      </w:r>
      <w:r w:rsidR="00093769">
        <w:rPr>
          <w:rFonts w:ascii="Times New Roman" w:hAnsi="Times New Roman" w:cs="Times New Roman"/>
        </w:rPr>
        <w:t>one</w:t>
      </w:r>
      <w:r>
        <w:rPr>
          <w:rFonts w:ascii="Times New Roman" w:hAnsi="Times New Roman" w:cs="Times New Roman"/>
        </w:rPr>
        <w:t xml:space="preserve"> at 45 cm and </w:t>
      </w:r>
      <w:r w:rsidR="00093769">
        <w:rPr>
          <w:rFonts w:ascii="Times New Roman" w:hAnsi="Times New Roman" w:cs="Times New Roman"/>
        </w:rPr>
        <w:t>one</w:t>
      </w:r>
      <w:r>
        <w:rPr>
          <w:rFonts w:ascii="Times New Roman" w:hAnsi="Times New Roman" w:cs="Times New Roman"/>
        </w:rPr>
        <w:t xml:space="preserve"> at 75 cm off the ground, wrapped around 3–5 trees, to form an enclosure.</w:t>
      </w:r>
      <w:r w:rsidRPr="0079261B">
        <w:rPr>
          <w:rFonts w:ascii="Arial" w:eastAsia="Times New Roman" w:hAnsi="Arial" w:cs="Arial"/>
          <w:sz w:val="22"/>
        </w:rPr>
        <w:t xml:space="preserve"> </w:t>
      </w:r>
      <w:r w:rsidR="00093769" w:rsidRPr="00690E93">
        <w:rPr>
          <w:rFonts w:ascii="Times New Roman" w:eastAsia="Times New Roman" w:hAnsi="Times New Roman" w:cs="Times New Roman"/>
        </w:rPr>
        <w:t>Others observed that using two strands</w:t>
      </w:r>
      <w:r w:rsidR="00C71381" w:rsidRPr="00690E93">
        <w:rPr>
          <w:rFonts w:ascii="Times New Roman" w:eastAsia="Times New Roman" w:hAnsi="Times New Roman" w:cs="Times New Roman"/>
        </w:rPr>
        <w:t xml:space="preserve"> resulted in the detection of more bears, and better estimates of abundance </w:t>
      </w:r>
      <w:r w:rsidR="001A389A" w:rsidRPr="00690E93">
        <w:rPr>
          <w:rFonts w:ascii="Times New Roman" w:eastAsia="Times New Roman" w:hAnsi="Times New Roman" w:cs="Times New Roman"/>
        </w:rPr>
        <w:t xml:space="preserve">than traditional single-strand hair traps </w:t>
      </w:r>
      <w:r w:rsidR="00C71381" w:rsidRPr="00690E93">
        <w:rPr>
          <w:rFonts w:ascii="Times New Roman" w:eastAsia="Times New Roman" w:hAnsi="Times New Roman" w:cs="Times New Roman"/>
        </w:rPr>
        <w:t>(</w:t>
      </w:r>
      <w:r w:rsidR="00572E92" w:rsidRPr="00690E93">
        <w:rPr>
          <w:rFonts w:ascii="Times New Roman" w:eastAsia="Times New Roman" w:hAnsi="Times New Roman" w:cs="Times New Roman"/>
        </w:rPr>
        <w:t xml:space="preserve">Lowe 2011, </w:t>
      </w:r>
      <w:r w:rsidR="00C71381" w:rsidRPr="00690E93">
        <w:rPr>
          <w:rFonts w:ascii="Times New Roman" w:eastAsia="Times New Roman" w:hAnsi="Times New Roman" w:cs="Times New Roman"/>
        </w:rPr>
        <w:t>Wilton et al. 2014)</w:t>
      </w:r>
      <w:r w:rsidR="00C71381" w:rsidRPr="00690E93">
        <w:rPr>
          <w:rFonts w:ascii="Arial" w:eastAsia="Times New Roman" w:hAnsi="Arial" w:cs="Arial"/>
        </w:rPr>
        <w:t>.</w:t>
      </w:r>
      <w:r w:rsidR="00B71EF4">
        <w:rPr>
          <w:rFonts w:ascii="Arial" w:eastAsia="Times New Roman" w:hAnsi="Arial" w:cs="Arial"/>
        </w:rPr>
        <w:t xml:space="preserve"> </w:t>
      </w:r>
      <w:r w:rsidRPr="0079261B">
        <w:rPr>
          <w:rFonts w:ascii="Times New Roman" w:hAnsi="Times New Roman" w:cs="Times New Roman"/>
        </w:rPr>
        <w:t>We suspended a bag of bacon and a scent lure from a string (above the reach of a bear) across the middle of each trap, and put bait and scent lure on a pile of brush in the middle of the enclosure.  Baits and lures were refreshed at each trap visit.  We added different types of lures at each trapping session to maintain novelty for the</w:t>
      </w:r>
      <w:r w:rsidR="004D0870">
        <w:rPr>
          <w:rFonts w:ascii="Times New Roman" w:hAnsi="Times New Roman" w:cs="Times New Roman"/>
        </w:rPr>
        <w:t xml:space="preserve"> bears.  We checked all traps 6 times</w:t>
      </w:r>
      <w:r w:rsidRPr="0079261B">
        <w:rPr>
          <w:rFonts w:ascii="Times New Roman" w:hAnsi="Times New Roman" w:cs="Times New Roman"/>
        </w:rPr>
        <w:t xml:space="preserve"> at intervals of 10 days</w:t>
      </w:r>
      <w:r>
        <w:rPr>
          <w:rFonts w:ascii="Times New Roman" w:hAnsi="Times New Roman" w:cs="Times New Roman"/>
        </w:rPr>
        <w:t xml:space="preserve"> during May–July, 2012</w:t>
      </w:r>
      <w:r w:rsidRPr="0079261B">
        <w:rPr>
          <w:rFonts w:ascii="Times New Roman" w:hAnsi="Times New Roman" w:cs="Times New Roman"/>
        </w:rPr>
        <w:t xml:space="preserve">.  We did not move traps between sessions. </w:t>
      </w:r>
    </w:p>
    <w:p w14:paraId="4B381274" w14:textId="789FFDE1" w:rsidR="001954D5" w:rsidRDefault="0079261B" w:rsidP="00690E93">
      <w:pPr>
        <w:pStyle w:val="FirstParagraph"/>
        <w:spacing w:line="480" w:lineRule="auto"/>
        <w:ind w:firstLine="720"/>
        <w:rPr>
          <w:rFonts w:ascii="Arial" w:eastAsia="Times New Roman" w:hAnsi="Arial" w:cs="Arial"/>
          <w:bCs/>
          <w:sz w:val="22"/>
        </w:rPr>
      </w:pPr>
      <w:r w:rsidRPr="0079261B">
        <w:rPr>
          <w:rFonts w:ascii="Times New Roman" w:hAnsi="Times New Roman" w:cs="Times New Roman"/>
        </w:rPr>
        <w:lastRenderedPageBreak/>
        <w:t xml:space="preserve">At each trap check, all bear hair was removed from the wire.  Each clump of hairs on </w:t>
      </w:r>
      <w:r w:rsidR="00B1097E">
        <w:rPr>
          <w:rFonts w:ascii="Times New Roman" w:hAnsi="Times New Roman" w:cs="Times New Roman"/>
        </w:rPr>
        <w:t>each</w:t>
      </w:r>
      <w:r w:rsidRPr="0079261B">
        <w:rPr>
          <w:rFonts w:ascii="Times New Roman" w:hAnsi="Times New Roman" w:cs="Times New Roman"/>
        </w:rPr>
        <w:t xml:space="preserve"> barb was collected in a separate envelope, and labeled as to proximity to other barbs with hair, trap number, and date.  We coded barbs of hair that were adjacent (next to, on either the same wire or the one above/below) as being from the same cluster. We assumed that samples from different clusters were more likely to be from different bears </w:t>
      </w:r>
      <w:commentRangeStart w:id="7"/>
      <w:r w:rsidR="00AE0DF6">
        <w:rPr>
          <w:rFonts w:ascii="Times New Roman" w:hAnsi="Times New Roman" w:cs="Times New Roman"/>
        </w:rPr>
        <w:t>(or mixed genetic samples that could not be genotyped)</w:t>
      </w:r>
      <w:commentRangeEnd w:id="7"/>
      <w:r w:rsidR="00972CEC">
        <w:rPr>
          <w:rStyle w:val="CommentReference"/>
        </w:rPr>
        <w:commentReference w:id="7"/>
      </w:r>
      <w:r w:rsidR="00AE0DF6">
        <w:rPr>
          <w:rFonts w:ascii="Times New Roman" w:hAnsi="Times New Roman" w:cs="Times New Roman"/>
        </w:rPr>
        <w:t xml:space="preserve"> </w:t>
      </w:r>
      <w:r w:rsidRPr="0079261B">
        <w:rPr>
          <w:rFonts w:ascii="Times New Roman" w:hAnsi="Times New Roman" w:cs="Times New Roman"/>
        </w:rPr>
        <w:t>than samples from within the same cluster (</w:t>
      </w:r>
      <w:r w:rsidR="00AE0DF6">
        <w:rPr>
          <w:rFonts w:ascii="Times New Roman" w:hAnsi="Times New Roman" w:cs="Times New Roman"/>
        </w:rPr>
        <w:t xml:space="preserve">e.g., </w:t>
      </w:r>
      <w:proofErr w:type="spellStart"/>
      <w:r w:rsidR="00AE0DF6" w:rsidRPr="00831D9E">
        <w:rPr>
          <w:rFonts w:ascii="Times New Roman" w:hAnsi="Times New Roman" w:cs="Times New Roman"/>
        </w:rPr>
        <w:t>Tredick</w:t>
      </w:r>
      <w:proofErr w:type="spellEnd"/>
      <w:r w:rsidR="00AE0DF6" w:rsidRPr="00831D9E">
        <w:rPr>
          <w:rFonts w:ascii="Times New Roman" w:hAnsi="Times New Roman" w:cs="Times New Roman"/>
        </w:rPr>
        <w:t xml:space="preserve"> et al. 2006 found that bear hair on adjacent barbs was more likely than farther spaced barbs to be the same bear</w:t>
      </w:r>
      <w:r w:rsidR="00AE0DF6">
        <w:rPr>
          <w:rFonts w:ascii="Times New Roman" w:hAnsi="Times New Roman" w:cs="Times New Roman"/>
        </w:rPr>
        <w:t xml:space="preserve">; however, when </w:t>
      </w:r>
      <w:r w:rsidR="001A389A">
        <w:rPr>
          <w:rFonts w:ascii="Times New Roman" w:hAnsi="Times New Roman" w:cs="Times New Roman"/>
        </w:rPr>
        <w:t xml:space="preserve">trap visitation </w:t>
      </w:r>
      <w:r w:rsidR="00AE0DF6">
        <w:rPr>
          <w:rFonts w:ascii="Times New Roman" w:hAnsi="Times New Roman" w:cs="Times New Roman"/>
        </w:rPr>
        <w:t>is high, as in a high-density area, adjacent barbs may be different bears</w:t>
      </w:r>
      <w:r w:rsidRPr="0079261B">
        <w:rPr>
          <w:rFonts w:ascii="Times New Roman" w:hAnsi="Times New Roman" w:cs="Times New Roman"/>
        </w:rPr>
        <w:t>).</w:t>
      </w:r>
      <w:r w:rsidR="001954D5" w:rsidRPr="001954D5">
        <w:rPr>
          <w:rFonts w:ascii="Arial" w:eastAsia="Times New Roman" w:hAnsi="Arial" w:cs="Arial"/>
          <w:bCs/>
          <w:sz w:val="22"/>
        </w:rPr>
        <w:t xml:space="preserve"> </w:t>
      </w:r>
    </w:p>
    <w:p w14:paraId="325B4A69" w14:textId="599E67EE" w:rsidR="001954D5" w:rsidRPr="004C30B0" w:rsidRDefault="001954D5" w:rsidP="00690E93">
      <w:pPr>
        <w:pStyle w:val="BodyText"/>
        <w:spacing w:line="480" w:lineRule="auto"/>
        <w:ind w:firstLine="720"/>
        <w:rPr>
          <w:rFonts w:ascii="Times New Roman" w:hAnsi="Times New Roman" w:cs="Times New Roman"/>
          <w:bCs/>
        </w:rPr>
      </w:pPr>
      <w:r w:rsidRPr="00091EB0">
        <w:rPr>
          <w:rFonts w:ascii="Times New Roman" w:hAnsi="Times New Roman" w:cs="Times New Roman"/>
          <w:bCs/>
        </w:rPr>
        <w:t>As our budget was not sufficient to analyze all collected hair samples, we subsampled the collection.  In subsampling we made a</w:t>
      </w:r>
      <w:r w:rsidR="004D0870" w:rsidRPr="00091EB0">
        <w:rPr>
          <w:rFonts w:ascii="Times New Roman" w:hAnsi="Times New Roman" w:cs="Times New Roman"/>
          <w:bCs/>
        </w:rPr>
        <w:t>n attempt to maximize our detection</w:t>
      </w:r>
      <w:r w:rsidRPr="00091EB0">
        <w:rPr>
          <w:rFonts w:ascii="Times New Roman" w:hAnsi="Times New Roman" w:cs="Times New Roman"/>
          <w:bCs/>
        </w:rPr>
        <w:t xml:space="preserve"> of different bears that visited the sites, so </w:t>
      </w:r>
      <w:r w:rsidR="006D1452" w:rsidRPr="00091EB0">
        <w:rPr>
          <w:rFonts w:ascii="Times New Roman" w:hAnsi="Times New Roman" w:cs="Times New Roman"/>
          <w:bCs/>
        </w:rPr>
        <w:t xml:space="preserve">we initially chose (randomly) 1 barb from each of the </w:t>
      </w:r>
      <w:r w:rsidR="004D0870" w:rsidRPr="00091EB0">
        <w:rPr>
          <w:rFonts w:ascii="Times New Roman" w:hAnsi="Times New Roman" w:cs="Times New Roman"/>
          <w:bCs/>
        </w:rPr>
        <w:t>377 site-sessions with hair; we</w:t>
      </w:r>
      <w:r w:rsidR="006D1452" w:rsidRPr="00091EB0">
        <w:rPr>
          <w:rFonts w:ascii="Times New Roman" w:hAnsi="Times New Roman" w:cs="Times New Roman"/>
          <w:bCs/>
        </w:rPr>
        <w:t xml:space="preserve"> then chose </w:t>
      </w:r>
      <w:r w:rsidR="003C3F0D" w:rsidRPr="00091EB0">
        <w:rPr>
          <w:rFonts w:ascii="Times New Roman" w:hAnsi="Times New Roman" w:cs="Times New Roman"/>
          <w:bCs/>
        </w:rPr>
        <w:t>736</w:t>
      </w:r>
      <w:r w:rsidR="002E0764" w:rsidRPr="00091EB0">
        <w:rPr>
          <w:rFonts w:ascii="Times New Roman" w:hAnsi="Times New Roman" w:cs="Times New Roman"/>
          <w:bCs/>
        </w:rPr>
        <w:t xml:space="preserve"> </w:t>
      </w:r>
      <w:r w:rsidR="006D1452" w:rsidRPr="00091EB0">
        <w:rPr>
          <w:rFonts w:ascii="Times New Roman" w:hAnsi="Times New Roman" w:cs="Times New Roman"/>
          <w:bCs/>
        </w:rPr>
        <w:t xml:space="preserve">random samples, without replacement, from each of the remaining </w:t>
      </w:r>
      <w:r w:rsidR="003C3F0D" w:rsidRPr="00091EB0">
        <w:rPr>
          <w:rFonts w:ascii="Times New Roman" w:hAnsi="Times New Roman" w:cs="Times New Roman"/>
          <w:bCs/>
        </w:rPr>
        <w:t xml:space="preserve">1265 </w:t>
      </w:r>
      <w:r w:rsidR="006D1452" w:rsidRPr="00091EB0">
        <w:rPr>
          <w:rFonts w:ascii="Times New Roman" w:hAnsi="Times New Roman" w:cs="Times New Roman"/>
          <w:bCs/>
        </w:rPr>
        <w:t>barb-clusters (i.e., no repeats from within the same cluster).</w:t>
      </w:r>
      <w:r w:rsidR="002E0764" w:rsidRPr="00091EB0">
        <w:rPr>
          <w:rFonts w:ascii="Times New Roman" w:hAnsi="Times New Roman" w:cs="Times New Roman"/>
          <w:bCs/>
        </w:rPr>
        <w:t xml:space="preserve">  These samples were sent to Wildlife Genetics International (Nelson, British Columbia, Canada) for genotyping.</w:t>
      </w:r>
    </w:p>
    <w:p w14:paraId="3458109D" w14:textId="5A9F301F" w:rsidR="006B4F22" w:rsidRPr="00091EB0" w:rsidRDefault="00982523" w:rsidP="00220808">
      <w:pPr>
        <w:pStyle w:val="FirstParagraph"/>
        <w:spacing w:line="480" w:lineRule="auto"/>
        <w:ind w:firstLine="720"/>
        <w:rPr>
          <w:rFonts w:ascii="Times New Roman" w:hAnsi="Times New Roman" w:cs="Times New Roman"/>
        </w:rPr>
      </w:pPr>
      <w:r w:rsidRPr="00091EB0">
        <w:rPr>
          <w:rFonts w:ascii="Times New Roman" w:hAnsi="Times New Roman" w:cs="Times New Roman"/>
        </w:rPr>
        <w:t>We set c</w:t>
      </w:r>
      <w:r w:rsidR="004160AD" w:rsidRPr="00091EB0">
        <w:rPr>
          <w:rFonts w:ascii="Times New Roman" w:hAnsi="Times New Roman" w:cs="Times New Roman"/>
        </w:rPr>
        <w:t xml:space="preserve">amera traps </w:t>
      </w:r>
      <w:r w:rsidR="00D83A5B" w:rsidRPr="00091EB0">
        <w:rPr>
          <w:rFonts w:ascii="Times New Roman" w:hAnsi="Times New Roman" w:cs="Times New Roman"/>
        </w:rPr>
        <w:t>a</w:t>
      </w:r>
      <w:r w:rsidRPr="00091EB0">
        <w:rPr>
          <w:rFonts w:ascii="Times New Roman" w:hAnsi="Times New Roman" w:cs="Times New Roman"/>
        </w:rPr>
        <w:t xml:space="preserve">t </w:t>
      </w:r>
      <w:r w:rsidR="004160AD" w:rsidRPr="00091EB0">
        <w:rPr>
          <w:rFonts w:ascii="Times New Roman" w:hAnsi="Times New Roman" w:cs="Times New Roman"/>
        </w:rPr>
        <w:t xml:space="preserve">a subset of the </w:t>
      </w:r>
      <w:r w:rsidR="00120994" w:rsidRPr="00091EB0">
        <w:rPr>
          <w:rFonts w:ascii="Times New Roman" w:hAnsi="Times New Roman" w:cs="Times New Roman"/>
        </w:rPr>
        <w:t xml:space="preserve">hair </w:t>
      </w:r>
      <w:r w:rsidR="004160AD" w:rsidRPr="00091EB0">
        <w:rPr>
          <w:rFonts w:ascii="Times New Roman" w:hAnsi="Times New Roman" w:cs="Times New Roman"/>
        </w:rPr>
        <w:t>trap</w:t>
      </w:r>
      <w:r w:rsidR="002E0764" w:rsidRPr="00091EB0">
        <w:rPr>
          <w:rFonts w:ascii="Times New Roman" w:hAnsi="Times New Roman" w:cs="Times New Roman"/>
        </w:rPr>
        <w:t>s</w:t>
      </w:r>
      <w:r w:rsidRPr="00091EB0">
        <w:rPr>
          <w:rFonts w:ascii="Times New Roman" w:hAnsi="Times New Roman" w:cs="Times New Roman"/>
        </w:rPr>
        <w:t xml:space="preserve"> to provide </w:t>
      </w:r>
      <w:r w:rsidR="002E0764" w:rsidRPr="00091EB0">
        <w:rPr>
          <w:rFonts w:ascii="Times New Roman" w:hAnsi="Times New Roman" w:cs="Times New Roman"/>
        </w:rPr>
        <w:t xml:space="preserve">additional </w:t>
      </w:r>
      <w:r w:rsidRPr="00091EB0">
        <w:rPr>
          <w:rFonts w:ascii="Times New Roman" w:hAnsi="Times New Roman" w:cs="Times New Roman"/>
        </w:rPr>
        <w:t xml:space="preserve">information on individual </w:t>
      </w:r>
      <w:r w:rsidR="004160AD" w:rsidRPr="00091EB0">
        <w:rPr>
          <w:rFonts w:ascii="Times New Roman" w:hAnsi="Times New Roman" w:cs="Times New Roman"/>
        </w:rPr>
        <w:t>bears visit</w:t>
      </w:r>
      <w:r w:rsidR="006D3527" w:rsidRPr="00091EB0">
        <w:rPr>
          <w:rFonts w:ascii="Times New Roman" w:hAnsi="Times New Roman" w:cs="Times New Roman"/>
        </w:rPr>
        <w:t>ing</w:t>
      </w:r>
      <w:r w:rsidR="004160AD" w:rsidRPr="00091EB0">
        <w:rPr>
          <w:rFonts w:ascii="Times New Roman" w:hAnsi="Times New Roman" w:cs="Times New Roman"/>
        </w:rPr>
        <w:t xml:space="preserve"> the same trap </w:t>
      </w:r>
      <w:r w:rsidRPr="00091EB0">
        <w:rPr>
          <w:rFonts w:ascii="Times New Roman" w:hAnsi="Times New Roman" w:cs="Times New Roman"/>
        </w:rPr>
        <w:t>multiple</w:t>
      </w:r>
      <w:r w:rsidR="004160AD" w:rsidRPr="00091EB0">
        <w:rPr>
          <w:rFonts w:ascii="Times New Roman" w:hAnsi="Times New Roman" w:cs="Times New Roman"/>
        </w:rPr>
        <w:t xml:space="preserve"> times in a single session</w:t>
      </w:r>
      <w:r w:rsidR="00120994" w:rsidRPr="00091EB0">
        <w:rPr>
          <w:rFonts w:ascii="Times New Roman" w:hAnsi="Times New Roman" w:cs="Times New Roman"/>
        </w:rPr>
        <w:t xml:space="preserve"> and </w:t>
      </w:r>
      <w:r w:rsidR="006D3527" w:rsidRPr="00091EB0">
        <w:rPr>
          <w:rFonts w:ascii="Times New Roman" w:hAnsi="Times New Roman" w:cs="Times New Roman"/>
        </w:rPr>
        <w:t>where they left hair</w:t>
      </w:r>
      <w:r w:rsidR="004160AD" w:rsidRPr="00091EB0">
        <w:rPr>
          <w:rFonts w:ascii="Times New Roman" w:hAnsi="Times New Roman" w:cs="Times New Roman"/>
        </w:rPr>
        <w:t xml:space="preserve">. </w:t>
      </w:r>
      <w:r w:rsidR="002E0764" w:rsidRPr="00091EB0">
        <w:rPr>
          <w:rFonts w:ascii="Times New Roman" w:hAnsi="Times New Roman" w:cs="Times New Roman"/>
        </w:rPr>
        <w:t xml:space="preserve">We targeted sites where individually-identifiable </w:t>
      </w:r>
      <w:proofErr w:type="spellStart"/>
      <w:r w:rsidR="002E0764" w:rsidRPr="00091EB0">
        <w:rPr>
          <w:rFonts w:ascii="Times New Roman" w:hAnsi="Times New Roman" w:cs="Times New Roman"/>
        </w:rPr>
        <w:t>radiocollared</w:t>
      </w:r>
      <w:proofErr w:type="spellEnd"/>
      <w:r w:rsidR="002E0764" w:rsidRPr="00091EB0">
        <w:rPr>
          <w:rFonts w:ascii="Times New Roman" w:hAnsi="Times New Roman" w:cs="Times New Roman"/>
        </w:rPr>
        <w:t xml:space="preserve"> and </w:t>
      </w:r>
      <w:proofErr w:type="spellStart"/>
      <w:r w:rsidR="002E0764" w:rsidRPr="00091EB0">
        <w:rPr>
          <w:rFonts w:ascii="Times New Roman" w:hAnsi="Times New Roman" w:cs="Times New Roman"/>
        </w:rPr>
        <w:t>eartagged</w:t>
      </w:r>
      <w:proofErr w:type="spellEnd"/>
      <w:r w:rsidR="002E0764" w:rsidRPr="00091EB0">
        <w:rPr>
          <w:rFonts w:ascii="Times New Roman" w:hAnsi="Times New Roman" w:cs="Times New Roman"/>
        </w:rPr>
        <w:t xml:space="preserve"> bears were known to be present</w:t>
      </w:r>
      <w:r w:rsidR="0034775C">
        <w:rPr>
          <w:rFonts w:ascii="Times New Roman" w:hAnsi="Times New Roman" w:cs="Times New Roman"/>
        </w:rPr>
        <w:t>, but we were also able to distinguish other individuals as well.</w:t>
      </w:r>
    </w:p>
    <w:p w14:paraId="31822796" w14:textId="5488114E" w:rsidR="00F001FB" w:rsidRDefault="00F001FB">
      <w:pPr>
        <w:pStyle w:val="Heading2"/>
        <w:spacing w:line="480" w:lineRule="auto"/>
        <w:rPr>
          <w:rFonts w:ascii="Times New Roman" w:hAnsi="Times New Roman" w:cs="Times New Roman"/>
          <w:color w:val="auto"/>
          <w:sz w:val="24"/>
          <w:szCs w:val="24"/>
        </w:rPr>
      </w:pPr>
      <w:r w:rsidRPr="00054DEE">
        <w:rPr>
          <w:rFonts w:ascii="Times New Roman" w:hAnsi="Times New Roman" w:cs="Times New Roman"/>
          <w:color w:val="auto"/>
          <w:sz w:val="24"/>
          <w:szCs w:val="24"/>
        </w:rPr>
        <w:t xml:space="preserve">Simulated </w:t>
      </w:r>
      <w:r w:rsidR="00F26F8A">
        <w:rPr>
          <w:rFonts w:ascii="Times New Roman" w:hAnsi="Times New Roman" w:cs="Times New Roman"/>
          <w:color w:val="auto"/>
          <w:sz w:val="24"/>
          <w:szCs w:val="24"/>
        </w:rPr>
        <w:t>capture d</w:t>
      </w:r>
      <w:r w:rsidRPr="00054DEE">
        <w:rPr>
          <w:rFonts w:ascii="Times New Roman" w:hAnsi="Times New Roman" w:cs="Times New Roman"/>
          <w:color w:val="auto"/>
          <w:sz w:val="24"/>
          <w:szCs w:val="24"/>
        </w:rPr>
        <w:t>ata</w:t>
      </w:r>
    </w:p>
    <w:p w14:paraId="7D940022" w14:textId="5F444A4D" w:rsidR="007111E6" w:rsidRPr="00F26F8A" w:rsidRDefault="00F26F8A" w:rsidP="00F26F8A">
      <w:pPr>
        <w:pStyle w:val="ImageCaption"/>
        <w:spacing w:line="480" w:lineRule="auto"/>
        <w:ind w:firstLine="720"/>
        <w:rPr>
          <w:rFonts w:ascii="Times New Roman" w:eastAsiaTheme="minorEastAsia" w:hAnsi="Times New Roman" w:cs="Times New Roman"/>
          <w:i w:val="0"/>
        </w:rPr>
      </w:pPr>
      <w:del w:id="8" w:author="JOHN FIEBERG" w:date="2019-01-02T17:16:00Z">
        <w:r w:rsidDel="00F05B7B">
          <w:rPr>
            <w:rFonts w:ascii="Times New Roman" w:eastAsiaTheme="minorEastAsia" w:hAnsi="Times New Roman" w:cs="Times New Roman"/>
            <w:i w:val="0"/>
          </w:rPr>
          <w:delText>In order t</w:delText>
        </w:r>
      </w:del>
      <w:ins w:id="9" w:author="JOHN FIEBERG" w:date="2019-01-02T17:16:00Z">
        <w:r w:rsidR="00F05B7B">
          <w:rPr>
            <w:rFonts w:ascii="Times New Roman" w:eastAsiaTheme="minorEastAsia" w:hAnsi="Times New Roman" w:cs="Times New Roman"/>
            <w:i w:val="0"/>
          </w:rPr>
          <w:t>T</w:t>
        </w:r>
      </w:ins>
      <w:r>
        <w:rPr>
          <w:rFonts w:ascii="Times New Roman" w:eastAsiaTheme="minorEastAsia" w:hAnsi="Times New Roman" w:cs="Times New Roman"/>
          <w:i w:val="0"/>
        </w:rPr>
        <w:t xml:space="preserve">o assess the true effects of subsampling on density estimates, we needed a dataset with known density.  Therefore, we created a simulated population with eight scenarios </w:t>
      </w:r>
      <w:r>
        <w:rPr>
          <w:rFonts w:ascii="Times New Roman" w:eastAsiaTheme="minorEastAsia" w:hAnsi="Times New Roman" w:cs="Times New Roman"/>
          <w:i w:val="0"/>
        </w:rPr>
        <w:lastRenderedPageBreak/>
        <w:t>having</w:t>
      </w:r>
      <w:r w:rsidR="007111E6">
        <w:rPr>
          <w:rFonts w:ascii="Times New Roman" w:eastAsiaTheme="minorEastAsia" w:hAnsi="Times New Roman" w:cs="Times New Roman"/>
          <w:i w:val="0"/>
        </w:rPr>
        <w:t xml:space="preserve"> different combinations of</w:t>
      </w:r>
      <w:r w:rsidR="00AC5574">
        <w:rPr>
          <w:rFonts w:ascii="Times New Roman" w:eastAsiaTheme="minorEastAsia" w:hAnsi="Times New Roman" w:cs="Times New Roman"/>
          <w:i w:val="0"/>
        </w:rPr>
        <w:t xml:space="preserve"> bear</w:t>
      </w:r>
      <w:r w:rsidR="007111E6">
        <w:rPr>
          <w:rFonts w:ascii="Times New Roman" w:eastAsiaTheme="minorEastAsia" w:hAnsi="Times New Roman" w:cs="Times New Roman"/>
          <w:i w:val="0"/>
        </w:rPr>
        <w:t xml:space="preserve"> behavior</w:t>
      </w:r>
      <w:r w:rsidR="004D6E39">
        <w:rPr>
          <w:rFonts w:ascii="Times New Roman" w:eastAsiaTheme="minorEastAsia" w:hAnsi="Times New Roman" w:cs="Times New Roman"/>
          <w:i w:val="0"/>
        </w:rPr>
        <w:t xml:space="preserve"> in response to being previous trapped</w:t>
      </w:r>
      <w:r w:rsidR="007111E6">
        <w:rPr>
          <w:rFonts w:ascii="Times New Roman" w:eastAsiaTheme="minorEastAsia" w:hAnsi="Times New Roman" w:cs="Times New Roman"/>
          <w:i w:val="0"/>
        </w:rPr>
        <w:t>,</w:t>
      </w:r>
      <w:r w:rsidR="004D6E39">
        <w:rPr>
          <w:rFonts w:ascii="Times New Roman" w:eastAsiaTheme="minorEastAsia" w:hAnsi="Times New Roman" w:cs="Times New Roman"/>
          <w:i w:val="0"/>
        </w:rPr>
        <w:t xml:space="preserve"> levels of</w:t>
      </w:r>
      <w:r w:rsidR="007111E6">
        <w:rPr>
          <w:rFonts w:ascii="Times New Roman" w:eastAsiaTheme="minorEastAsia" w:hAnsi="Times New Roman" w:cs="Times New Roman"/>
          <w:i w:val="0"/>
        </w:rPr>
        <w:t xml:space="preserve"> individual</w:t>
      </w:r>
      <w:r w:rsidR="004D6E39">
        <w:rPr>
          <w:rFonts w:ascii="Times New Roman" w:eastAsiaTheme="minorEastAsia" w:hAnsi="Times New Roman" w:cs="Times New Roman"/>
          <w:i w:val="0"/>
        </w:rPr>
        <w:t xml:space="preserve"> capture</w:t>
      </w:r>
      <w:r w:rsidR="007111E6">
        <w:rPr>
          <w:rFonts w:ascii="Times New Roman" w:eastAsiaTheme="minorEastAsia" w:hAnsi="Times New Roman" w:cs="Times New Roman"/>
          <w:i w:val="0"/>
        </w:rPr>
        <w:t xml:space="preserve"> heterogeneity, sample redundancy, and uneven density of activity centers (</w:t>
      </w:r>
      <w:r w:rsidR="00C1151B">
        <w:rPr>
          <w:rFonts w:ascii="Times New Roman" w:eastAsiaTheme="minorEastAsia" w:hAnsi="Times New Roman" w:cs="Times New Roman"/>
          <w:i w:val="0"/>
        </w:rPr>
        <w:fldChar w:fldCharType="begin"/>
      </w:r>
      <w:r w:rsidR="00C1151B">
        <w:rPr>
          <w:rFonts w:ascii="Times New Roman" w:eastAsiaTheme="minorEastAsia" w:hAnsi="Times New Roman" w:cs="Times New Roman"/>
          <w:i w:val="0"/>
        </w:rPr>
        <w:instrText xml:space="preserve"> REF _Ref533069932 \h </w:instrText>
      </w:r>
      <w:r w:rsidR="00C1151B">
        <w:rPr>
          <w:rFonts w:ascii="Times New Roman" w:eastAsiaTheme="minorEastAsia" w:hAnsi="Times New Roman" w:cs="Times New Roman"/>
          <w:i w:val="0"/>
        </w:rPr>
      </w:r>
      <w:r w:rsidR="00C1151B">
        <w:rPr>
          <w:rFonts w:ascii="Times New Roman" w:eastAsiaTheme="minorEastAsia" w:hAnsi="Times New Roman" w:cs="Times New Roman"/>
          <w:i w:val="0"/>
        </w:rPr>
        <w:fldChar w:fldCharType="separate"/>
      </w:r>
      <w:r w:rsidR="00954B25">
        <w:rPr>
          <w:i w:val="0"/>
        </w:rPr>
        <w:t>Fig.</w:t>
      </w:r>
      <w:r w:rsidR="00954B25" w:rsidRPr="005A0B0A">
        <w:rPr>
          <w:i w:val="0"/>
        </w:rPr>
        <w:t xml:space="preserve"> </w:t>
      </w:r>
      <w:r w:rsidR="00954B25">
        <w:rPr>
          <w:i w:val="0"/>
          <w:noProof/>
        </w:rPr>
        <w:t>1</w:t>
      </w:r>
      <w:r w:rsidR="00C1151B">
        <w:rPr>
          <w:rFonts w:ascii="Times New Roman" w:eastAsiaTheme="minorEastAsia" w:hAnsi="Times New Roman" w:cs="Times New Roman"/>
          <w:i w:val="0"/>
        </w:rPr>
        <w:fldChar w:fldCharType="end"/>
      </w:r>
      <w:r w:rsidR="007111E6">
        <w:rPr>
          <w:rFonts w:ascii="Times New Roman" w:eastAsiaTheme="minorEastAsia" w:hAnsi="Times New Roman" w:cs="Times New Roman"/>
          <w:i w:val="0"/>
        </w:rPr>
        <w:t xml:space="preserve">).  </w:t>
      </w:r>
      <w:r w:rsidR="004A7B3A">
        <w:rPr>
          <w:rFonts w:ascii="Times New Roman" w:eastAsiaTheme="minorEastAsia" w:hAnsi="Times New Roman" w:cs="Times New Roman"/>
          <w:i w:val="0"/>
        </w:rPr>
        <w:t xml:space="preserve">In all scenarios, we simulated capture histories for 30 bears during </w:t>
      </w:r>
      <w:r w:rsidR="00DC6D12">
        <w:rPr>
          <w:rFonts w:ascii="Times New Roman" w:eastAsiaTheme="minorEastAsia" w:hAnsi="Times New Roman" w:cs="Times New Roman"/>
          <w:i w:val="0"/>
        </w:rPr>
        <w:t xml:space="preserve">6 </w:t>
      </w:r>
      <w:r w:rsidR="004A7B3A">
        <w:rPr>
          <w:rFonts w:ascii="Times New Roman" w:eastAsiaTheme="minorEastAsia" w:hAnsi="Times New Roman" w:cs="Times New Roman"/>
          <w:i w:val="0"/>
        </w:rPr>
        <w:t xml:space="preserve">time periods on a </w:t>
      </w:r>
      <w:r w:rsidR="00DC6D12">
        <w:rPr>
          <w:rFonts w:ascii="Times New Roman" w:eastAsiaTheme="minorEastAsia" w:hAnsi="Times New Roman" w:cs="Times New Roman"/>
          <w:i w:val="0"/>
        </w:rPr>
        <w:t>6 by 6</w:t>
      </w:r>
      <w:r w:rsidR="004A7B3A">
        <w:rPr>
          <w:rFonts w:ascii="Times New Roman" w:eastAsiaTheme="minorEastAsia" w:hAnsi="Times New Roman" w:cs="Times New Roman"/>
          <w:i w:val="0"/>
        </w:rPr>
        <w:t xml:space="preserve"> trapping grid with traps spaced </w:t>
      </w:r>
      <w:r w:rsidR="00DC6D12">
        <w:rPr>
          <w:rFonts w:ascii="Times New Roman" w:eastAsiaTheme="minorEastAsia" w:hAnsi="Times New Roman" w:cs="Times New Roman"/>
          <w:i w:val="0"/>
        </w:rPr>
        <w:t>800 meters</w:t>
      </w:r>
      <w:r w:rsidR="004A7B3A">
        <w:rPr>
          <w:rFonts w:ascii="Times New Roman" w:eastAsiaTheme="minorEastAsia" w:hAnsi="Times New Roman" w:cs="Times New Roman"/>
          <w:i w:val="0"/>
        </w:rPr>
        <w:t xml:space="preserve"> apart</w:t>
      </w:r>
      <w:r w:rsidR="00DC6D12">
        <w:rPr>
          <w:rFonts w:ascii="Times New Roman" w:eastAsiaTheme="minorEastAsia" w:hAnsi="Times New Roman" w:cs="Times New Roman"/>
          <w:i w:val="0"/>
        </w:rPr>
        <w:t xml:space="preserve">, for a total </w:t>
      </w:r>
      <w:r w:rsidR="00B60CC7">
        <w:rPr>
          <w:rFonts w:ascii="Times New Roman" w:eastAsiaTheme="minorEastAsia" w:hAnsi="Times New Roman" w:cs="Times New Roman"/>
          <w:i w:val="0"/>
        </w:rPr>
        <w:t xml:space="preserve">non-buffered </w:t>
      </w:r>
      <w:r w:rsidR="00DC6D12">
        <w:rPr>
          <w:rFonts w:ascii="Times New Roman" w:eastAsiaTheme="minorEastAsia" w:hAnsi="Times New Roman" w:cs="Times New Roman"/>
          <w:i w:val="0"/>
        </w:rPr>
        <w:t xml:space="preserve">area of </w:t>
      </w:r>
      <w:r w:rsidR="00091EB0">
        <w:rPr>
          <w:rFonts w:ascii="Times New Roman" w:eastAsiaTheme="minorEastAsia" w:hAnsi="Times New Roman" w:cs="Times New Roman"/>
          <w:i w:val="0"/>
        </w:rPr>
        <w:t>23</w:t>
      </w:r>
      <w:r w:rsidR="00B60CC7">
        <w:rPr>
          <w:rFonts w:ascii="Times New Roman" w:eastAsiaTheme="minorEastAsia" w:hAnsi="Times New Roman" w:cs="Times New Roman"/>
          <w:i w:val="0"/>
        </w:rPr>
        <w:t xml:space="preserve"> km</w:t>
      </w:r>
      <w:r w:rsidR="00B60CC7">
        <w:rPr>
          <w:rFonts w:ascii="Times New Roman" w:eastAsiaTheme="minorEastAsia" w:hAnsi="Times New Roman" w:cs="Times New Roman"/>
          <w:i w:val="0"/>
          <w:vertAlign w:val="superscript"/>
        </w:rPr>
        <w:t>2</w:t>
      </w:r>
      <w:r w:rsidR="004A7B3A">
        <w:rPr>
          <w:rFonts w:ascii="Times New Roman" w:eastAsiaTheme="minorEastAsia" w:hAnsi="Times New Roman" w:cs="Times New Roman"/>
          <w:i w:val="0"/>
        </w:rPr>
        <w:t xml:space="preserve">. </w:t>
      </w:r>
      <w:r w:rsidR="00FA1A0C">
        <w:rPr>
          <w:rFonts w:ascii="Times New Roman" w:eastAsiaTheme="minorEastAsia" w:hAnsi="Times New Roman" w:cs="Times New Roman"/>
          <w:i w:val="0"/>
        </w:rPr>
        <w:t xml:space="preserve">Rather than basing our simulations on a desired number of </w:t>
      </w:r>
      <w:r w:rsidR="008C5317">
        <w:rPr>
          <w:rFonts w:ascii="Times New Roman" w:eastAsiaTheme="minorEastAsia" w:hAnsi="Times New Roman" w:cs="Times New Roman"/>
          <w:i w:val="0"/>
        </w:rPr>
        <w:t xml:space="preserve">DNA </w:t>
      </w:r>
      <w:r w:rsidR="00FA1A0C">
        <w:rPr>
          <w:rFonts w:ascii="Times New Roman" w:eastAsiaTheme="minorEastAsia" w:hAnsi="Times New Roman" w:cs="Times New Roman"/>
          <w:i w:val="0"/>
        </w:rPr>
        <w:t xml:space="preserve">samples for each simulation, we instead modified the likelihood of capture, recapture, and propensity of bears to leave redundant samples in each </w:t>
      </w:r>
      <w:r w:rsidR="008C5317">
        <w:rPr>
          <w:rFonts w:ascii="Times New Roman" w:eastAsiaTheme="minorEastAsia" w:hAnsi="Times New Roman" w:cs="Times New Roman"/>
          <w:i w:val="0"/>
        </w:rPr>
        <w:t>scenario, allowing us</w:t>
      </w:r>
      <w:r w:rsidR="007111E6">
        <w:rPr>
          <w:rFonts w:ascii="Times New Roman" w:eastAsiaTheme="minorEastAsia" w:hAnsi="Times New Roman" w:cs="Times New Roman"/>
          <w:i w:val="0"/>
        </w:rPr>
        <w:t xml:space="preserve"> </w:t>
      </w:r>
      <w:r w:rsidR="00FA1A0C">
        <w:rPr>
          <w:rFonts w:ascii="Times New Roman" w:eastAsiaTheme="minorEastAsia" w:hAnsi="Times New Roman" w:cs="Times New Roman"/>
          <w:i w:val="0"/>
        </w:rPr>
        <w:t>to quantify impacts of subsampling on estimator performance across a range of realistic conditions.</w:t>
      </w:r>
      <w:r w:rsidR="00C85CBD">
        <w:rPr>
          <w:rFonts w:ascii="Times New Roman" w:eastAsiaTheme="minorEastAsia" w:hAnsi="Times New Roman" w:cs="Times New Roman"/>
          <w:i w:val="0"/>
        </w:rPr>
        <w:t xml:space="preserve"> </w:t>
      </w:r>
    </w:p>
    <w:p w14:paraId="69356315" w14:textId="2D103991" w:rsidR="00E97AE7" w:rsidRPr="0040630A" w:rsidRDefault="007355E2">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B22F16" w:rsidRPr="0040630A">
        <w:rPr>
          <w:rFonts w:ascii="Times New Roman" w:hAnsi="Times New Roman" w:cs="Times New Roman"/>
        </w:rPr>
        <w:t xml:space="preserve">developed </w:t>
      </w:r>
      <w:r w:rsidRPr="0040630A">
        <w:rPr>
          <w:rFonts w:ascii="Times New Roman" w:hAnsi="Times New Roman" w:cs="Times New Roman"/>
        </w:rPr>
        <w:t>a simulation model to create</w:t>
      </w:r>
      <w:r w:rsidR="00B22F16" w:rsidRPr="0040630A">
        <w:rPr>
          <w:rFonts w:ascii="Times New Roman" w:hAnsi="Times New Roman" w:cs="Times New Roman"/>
        </w:rPr>
        <w:t xml:space="preserve"> capture histories </w:t>
      </w:r>
      <w:r w:rsidRPr="0040630A">
        <w:rPr>
          <w:rFonts w:ascii="Times New Roman" w:hAnsi="Times New Roman" w:cs="Times New Roman"/>
        </w:rPr>
        <w:t>allowing for the possibility of</w:t>
      </w:r>
      <w:r w:rsidR="00C073B2">
        <w:rPr>
          <w:rFonts w:ascii="Times New Roman" w:hAnsi="Times New Roman" w:cs="Times New Roman"/>
        </w:rPr>
        <w:t>: 1)</w:t>
      </w:r>
      <w:r w:rsidRPr="0040630A">
        <w:rPr>
          <w:rFonts w:ascii="Times New Roman" w:hAnsi="Times New Roman" w:cs="Times New Roman"/>
        </w:rPr>
        <w:t xml:space="preserve"> capture heterogeneity</w:t>
      </w:r>
      <w:r w:rsidR="00C073B2" w:rsidRPr="00C073B2">
        <w:rPr>
          <w:rFonts w:ascii="Times New Roman" w:hAnsi="Times New Roman" w:cs="Times New Roman"/>
        </w:rPr>
        <w:t xml:space="preserve"> </w:t>
      </w:r>
      <w:r w:rsidR="00C073B2" w:rsidRPr="0040630A">
        <w:rPr>
          <w:rFonts w:ascii="Times New Roman" w:hAnsi="Times New Roman" w:cs="Times New Roman"/>
        </w:rPr>
        <w:t>among</w:t>
      </w:r>
      <w:r w:rsidR="00C073B2">
        <w:rPr>
          <w:rFonts w:ascii="Times New Roman" w:hAnsi="Times New Roman" w:cs="Times New Roman"/>
        </w:rPr>
        <w:t xml:space="preserve"> </w:t>
      </w:r>
      <w:r w:rsidR="00C073B2" w:rsidRPr="0040630A">
        <w:rPr>
          <w:rFonts w:ascii="Times New Roman" w:hAnsi="Times New Roman" w:cs="Times New Roman"/>
        </w:rPr>
        <w:t>individual</w:t>
      </w:r>
      <w:r w:rsidR="00C073B2">
        <w:rPr>
          <w:rFonts w:ascii="Times New Roman" w:hAnsi="Times New Roman" w:cs="Times New Roman"/>
        </w:rPr>
        <w:t>s; 2)</w:t>
      </w:r>
      <w:r w:rsidRPr="0040630A">
        <w:rPr>
          <w:rFonts w:ascii="Times New Roman" w:hAnsi="Times New Roman" w:cs="Times New Roman"/>
        </w:rPr>
        <w:t xml:space="preserve"> behavioral response </w:t>
      </w:r>
      <w:r w:rsidR="00D717F7">
        <w:rPr>
          <w:rFonts w:ascii="Times New Roman" w:hAnsi="Times New Roman" w:cs="Times New Roman"/>
        </w:rPr>
        <w:t xml:space="preserve">to traps </w:t>
      </w:r>
      <w:r w:rsidR="00DA1184">
        <w:rPr>
          <w:rFonts w:ascii="Times New Roman" w:hAnsi="Times New Roman" w:cs="Times New Roman"/>
        </w:rPr>
        <w:t xml:space="preserve">(i.e., </w:t>
      </w:r>
      <w:commentRangeStart w:id="10"/>
      <w:commentRangeStart w:id="11"/>
      <w:commentRangeStart w:id="12"/>
      <w:commentRangeStart w:id="13"/>
      <w:commentRangeStart w:id="14"/>
      <w:r w:rsidR="00DA1184" w:rsidRPr="00202D15">
        <w:rPr>
          <w:rFonts w:ascii="Times New Roman" w:hAnsi="Times New Roman" w:cs="Times New Roman"/>
          <w:highlight w:val="yellow"/>
        </w:rPr>
        <w:t>enhanced attraction to traps</w:t>
      </w:r>
      <w:r w:rsidR="00D717F7" w:rsidRPr="00202D15">
        <w:rPr>
          <w:rFonts w:ascii="Times New Roman" w:hAnsi="Times New Roman" w:cs="Times New Roman"/>
          <w:highlight w:val="yellow"/>
        </w:rPr>
        <w:t xml:space="preserve"> following initial capture</w:t>
      </w:r>
      <w:commentRangeEnd w:id="10"/>
      <w:r w:rsidR="00ED7D25">
        <w:rPr>
          <w:rStyle w:val="CommentReference"/>
        </w:rPr>
        <w:commentReference w:id="10"/>
      </w:r>
      <w:commentRangeEnd w:id="11"/>
      <w:r w:rsidR="00154147">
        <w:rPr>
          <w:rStyle w:val="CommentReference"/>
        </w:rPr>
        <w:commentReference w:id="11"/>
      </w:r>
      <w:commentRangeEnd w:id="12"/>
      <w:r w:rsidR="00F774B8">
        <w:rPr>
          <w:rStyle w:val="CommentReference"/>
        </w:rPr>
        <w:commentReference w:id="12"/>
      </w:r>
      <w:commentRangeEnd w:id="13"/>
      <w:r w:rsidR="00435075">
        <w:rPr>
          <w:rStyle w:val="CommentReference"/>
        </w:rPr>
        <w:commentReference w:id="13"/>
      </w:r>
      <w:commentRangeEnd w:id="14"/>
      <w:r w:rsidR="00CB7C60">
        <w:rPr>
          <w:rStyle w:val="CommentReference"/>
        </w:rPr>
        <w:commentReference w:id="14"/>
      </w:r>
      <w:r w:rsidR="00DA1184">
        <w:rPr>
          <w:rFonts w:ascii="Times New Roman" w:hAnsi="Times New Roman" w:cs="Times New Roman"/>
        </w:rPr>
        <w:t xml:space="preserve">); </w:t>
      </w:r>
      <w:r w:rsidR="00C5099D">
        <w:rPr>
          <w:rFonts w:ascii="Times New Roman" w:hAnsi="Times New Roman" w:cs="Times New Roman"/>
        </w:rPr>
        <w:t xml:space="preserve">and </w:t>
      </w:r>
      <w:r w:rsidR="00DA1184">
        <w:rPr>
          <w:rFonts w:ascii="Times New Roman" w:hAnsi="Times New Roman" w:cs="Times New Roman"/>
        </w:rPr>
        <w:t xml:space="preserve">3) </w:t>
      </w:r>
      <w:r w:rsidR="00157665" w:rsidRPr="0040630A">
        <w:rPr>
          <w:rFonts w:ascii="Times New Roman" w:hAnsi="Times New Roman" w:cs="Times New Roman"/>
        </w:rPr>
        <w:t>individual</w:t>
      </w:r>
      <w:r w:rsidR="00DA1184">
        <w:rPr>
          <w:rFonts w:ascii="Times New Roman" w:hAnsi="Times New Roman" w:cs="Times New Roman"/>
        </w:rPr>
        <w:t xml:space="preserve"> bears</w:t>
      </w:r>
      <w:r w:rsidR="00DB7708" w:rsidRPr="0040630A">
        <w:rPr>
          <w:rFonts w:ascii="Times New Roman" w:hAnsi="Times New Roman" w:cs="Times New Roman"/>
        </w:rPr>
        <w:t xml:space="preserve"> </w:t>
      </w:r>
      <w:r w:rsidR="00157665" w:rsidRPr="0040630A">
        <w:rPr>
          <w:rFonts w:ascii="Times New Roman" w:hAnsi="Times New Roman" w:cs="Times New Roman"/>
        </w:rPr>
        <w:t>leav</w:t>
      </w:r>
      <w:r w:rsidR="00DA1184">
        <w:rPr>
          <w:rFonts w:ascii="Times New Roman" w:hAnsi="Times New Roman" w:cs="Times New Roman"/>
        </w:rPr>
        <w:t>ing</w:t>
      </w:r>
      <w:r w:rsidR="00157665" w:rsidRPr="0040630A">
        <w:rPr>
          <w:rFonts w:ascii="Times New Roman" w:hAnsi="Times New Roman" w:cs="Times New Roman"/>
        </w:rPr>
        <w:t xml:space="preserve"> multiple </w:t>
      </w:r>
      <w:r w:rsidR="00B51E61">
        <w:rPr>
          <w:rFonts w:ascii="Times New Roman" w:hAnsi="Times New Roman" w:cs="Times New Roman"/>
        </w:rPr>
        <w:t>hair clusters</w:t>
      </w:r>
      <w:r w:rsidR="00157665" w:rsidRPr="0040630A">
        <w:rPr>
          <w:rFonts w:ascii="Times New Roman" w:hAnsi="Times New Roman" w:cs="Times New Roman"/>
        </w:rPr>
        <w:t xml:space="preserve"> at a site </w:t>
      </w:r>
      <w:r w:rsidR="00DB7708" w:rsidRPr="0040630A">
        <w:rPr>
          <w:rFonts w:ascii="Times New Roman" w:hAnsi="Times New Roman" w:cs="Times New Roman"/>
        </w:rPr>
        <w:t>during a single trapping period</w:t>
      </w:r>
      <w:r w:rsidR="00B22F16" w:rsidRPr="0040630A">
        <w:rPr>
          <w:rFonts w:ascii="Times New Roman" w:hAnsi="Times New Roman" w:cs="Times New Roman"/>
        </w:rPr>
        <w:t>.</w:t>
      </w:r>
      <w:r w:rsidR="00157665" w:rsidRPr="0040630A">
        <w:rPr>
          <w:rFonts w:ascii="Times New Roman" w:hAnsi="Times New Roman" w:cs="Times New Roman"/>
        </w:rPr>
        <w:t xml:space="preserve"> To describe the different scenarios, we have </w:t>
      </w:r>
      <w:r w:rsidR="00404765">
        <w:rPr>
          <w:rFonts w:ascii="Times New Roman" w:hAnsi="Times New Roman" w:cs="Times New Roman"/>
        </w:rPr>
        <w:t>compiled</w:t>
      </w:r>
      <w:r w:rsidR="00157665" w:rsidRPr="0040630A">
        <w:rPr>
          <w:rFonts w:ascii="Times New Roman" w:hAnsi="Times New Roman" w:cs="Times New Roman"/>
        </w:rPr>
        <w:t xml:space="preserve"> a list of </w:t>
      </w:r>
      <w:r w:rsidR="00782147" w:rsidRPr="0040630A">
        <w:rPr>
          <w:rFonts w:ascii="Times New Roman" w:hAnsi="Times New Roman" w:cs="Times New Roman"/>
        </w:rPr>
        <w:t>terms and definitions used in model notation</w:t>
      </w:r>
      <w:r w:rsidR="00157665" w:rsidRPr="0040630A">
        <w:rPr>
          <w:rFonts w:ascii="Times New Roman" w:hAnsi="Times New Roman" w:cs="Times New Roman"/>
        </w:rPr>
        <w:t xml:space="preserve"> (Table 1</w:t>
      </w:r>
      <w:r w:rsidR="001A489F">
        <w:rPr>
          <w:rFonts w:ascii="Times New Roman" w:hAnsi="Times New Roman" w:cs="Times New Roman"/>
        </w:rPr>
        <w:t xml:space="preserve">; Fig. </w:t>
      </w:r>
      <w:r w:rsidR="002C3FCC">
        <w:rPr>
          <w:rFonts w:ascii="Times New Roman" w:hAnsi="Times New Roman" w:cs="Times New Roman"/>
        </w:rPr>
        <w:t>S</w:t>
      </w:r>
      <w:r w:rsidR="00CB69D7">
        <w:rPr>
          <w:rFonts w:ascii="Times New Roman" w:hAnsi="Times New Roman" w:cs="Times New Roman"/>
        </w:rPr>
        <w:t>1</w:t>
      </w:r>
      <w:r w:rsidR="00157665" w:rsidRPr="0040630A">
        <w:rPr>
          <w:rFonts w:ascii="Times New Roman" w:hAnsi="Times New Roman" w:cs="Times New Roman"/>
        </w:rPr>
        <w:t>)</w:t>
      </w:r>
      <w:r w:rsidR="00782147" w:rsidRPr="0040630A">
        <w:rPr>
          <w:rFonts w:ascii="Times New Roman" w:hAnsi="Times New Roman" w:cs="Times New Roman"/>
        </w:rPr>
        <w:t xml:space="preserve">. </w:t>
      </w:r>
    </w:p>
    <w:p w14:paraId="4027024F" w14:textId="193483AC" w:rsidR="009070B6" w:rsidRPr="009852C1" w:rsidRDefault="006D47FC" w:rsidP="00220808">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7F2B5E">
        <w:rPr>
          <w:rFonts w:ascii="Times New Roman" w:hAnsi="Times New Roman" w:cs="Times New Roman"/>
        </w:rPr>
        <w:t>simulated</w:t>
      </w:r>
      <w:r w:rsidR="008B6BEB" w:rsidRPr="0040630A">
        <w:rPr>
          <w:rFonts w:ascii="Times New Roman" w:hAnsi="Times New Roman" w:cs="Times New Roman"/>
        </w:rPr>
        <w:t xml:space="preserve"> ‘activity center</w:t>
      </w:r>
      <w:r w:rsidR="007F2B5E">
        <w:rPr>
          <w:rFonts w:ascii="Times New Roman" w:hAnsi="Times New Roman" w:cs="Times New Roman"/>
        </w:rPr>
        <w:t>s</w:t>
      </w:r>
      <w:r w:rsidR="008B6BEB" w:rsidRPr="0040630A">
        <w:rPr>
          <w:rFonts w:ascii="Times New Roman" w:hAnsi="Times New Roman" w:cs="Times New Roman"/>
        </w:rPr>
        <w:t>’</w:t>
      </w:r>
      <w:r w:rsidR="00A1755C" w:rsidRPr="0040630A">
        <w:rPr>
          <w:rFonts w:ascii="Times New Roman" w:hAnsi="Times New Roman" w:cs="Times New Roman"/>
        </w:rPr>
        <w:t>, (</w:t>
      </w:r>
      <w:r w:rsidR="00A1755C" w:rsidRPr="0040630A">
        <w:rPr>
          <w:rFonts w:ascii="Times New Roman" w:hAnsi="Times New Roman" w:cs="Times New Roman"/>
          <w:i/>
        </w:rPr>
        <w:t>A</w:t>
      </w:r>
      <w:r w:rsidR="00A1755C" w:rsidRPr="0040630A">
        <w:rPr>
          <w:rFonts w:ascii="Times New Roman" w:hAnsi="Times New Roman" w:cs="Times New Roman"/>
          <w:i/>
          <w:vertAlign w:val="subscript"/>
        </w:rPr>
        <w:t>i</w:t>
      </w:r>
      <w:r w:rsidR="00A1755C" w:rsidRPr="0040630A">
        <w:rPr>
          <w:rFonts w:ascii="Times New Roman" w:hAnsi="Times New Roman" w:cs="Times New Roman"/>
        </w:rPr>
        <w:t xml:space="preserve">; </w:t>
      </w:r>
      <w:proofErr w:type="spellStart"/>
      <w:r w:rsidR="00A1755C" w:rsidRPr="0040630A">
        <w:rPr>
          <w:rFonts w:ascii="Times New Roman" w:hAnsi="Times New Roman" w:cs="Times New Roman"/>
          <w:i/>
        </w:rPr>
        <w:t>i</w:t>
      </w:r>
      <w:proofErr w:type="spellEnd"/>
      <w:r w:rsidR="00A1755C" w:rsidRPr="0040630A">
        <w:rPr>
          <w:rFonts w:ascii="Times New Roman" w:hAnsi="Times New Roman" w:cs="Times New Roman"/>
          <w:i/>
        </w:rPr>
        <w:t xml:space="preserve"> </w:t>
      </w:r>
      <w:r w:rsidR="00A1755C" w:rsidRPr="0040630A">
        <w:rPr>
          <w:rFonts w:ascii="Times New Roman" w:hAnsi="Times New Roman" w:cs="Times New Roman"/>
        </w:rPr>
        <w:t xml:space="preserve">= 1, 2, …, </w:t>
      </w:r>
      <w:r w:rsidR="009C5665" w:rsidRPr="005751F1">
        <w:rPr>
          <w:rFonts w:ascii="Times New Roman" w:hAnsi="Times New Roman" w:cs="Times New Roman"/>
          <w:i/>
        </w:rPr>
        <w:t>N</w:t>
      </w:r>
      <w:r w:rsidR="00A1755C" w:rsidRPr="0040630A">
        <w:rPr>
          <w:rFonts w:ascii="Times New Roman" w:hAnsi="Times New Roman" w:cs="Times New Roman"/>
        </w:rPr>
        <w:t>),</w:t>
      </w:r>
      <w:r w:rsidR="007F2B5E">
        <w:rPr>
          <w:rFonts w:ascii="Times New Roman" w:hAnsi="Times New Roman" w:cs="Times New Roman"/>
        </w:rPr>
        <w:t xml:space="preserve"> for </w:t>
      </w:r>
      <w:r w:rsidR="007F2B5E" w:rsidRPr="008C1A00">
        <w:rPr>
          <w:rFonts w:ascii="Times New Roman" w:hAnsi="Times New Roman" w:cs="Times New Roman"/>
          <w:i/>
        </w:rPr>
        <w:t>N</w:t>
      </w:r>
      <w:r w:rsidR="00701336">
        <w:rPr>
          <w:rFonts w:ascii="Times New Roman" w:hAnsi="Times New Roman" w:cs="Times New Roman"/>
          <w:i/>
        </w:rPr>
        <w:t xml:space="preserve"> </w:t>
      </w:r>
      <w:r w:rsidR="00701336" w:rsidRPr="00220808">
        <w:rPr>
          <w:rFonts w:ascii="Times New Roman" w:hAnsi="Times New Roman" w:cs="Times New Roman"/>
        </w:rPr>
        <w:t>= 30</w:t>
      </w:r>
      <w:r w:rsidRPr="0040630A">
        <w:rPr>
          <w:rFonts w:ascii="Times New Roman" w:hAnsi="Times New Roman" w:cs="Times New Roman"/>
        </w:rPr>
        <w:t xml:space="preserve"> individual</w:t>
      </w:r>
      <w:r w:rsidR="007F2B5E">
        <w:rPr>
          <w:rFonts w:ascii="Times New Roman" w:hAnsi="Times New Roman" w:cs="Times New Roman"/>
        </w:rPr>
        <w:t>s</w:t>
      </w:r>
      <w:r w:rsidR="008B6BEB" w:rsidRPr="0040630A">
        <w:rPr>
          <w:rFonts w:ascii="Times New Roman" w:hAnsi="Times New Roman" w:cs="Times New Roman"/>
        </w:rPr>
        <w:t xml:space="preserve"> </w:t>
      </w:r>
      <w:r w:rsidR="007F2B5E">
        <w:rPr>
          <w:rFonts w:ascii="Times New Roman" w:hAnsi="Times New Roman" w:cs="Times New Roman"/>
        </w:rPr>
        <w:t>using</w:t>
      </w:r>
      <w:r w:rsidR="008B6BEB" w:rsidRPr="0040630A">
        <w:rPr>
          <w:rFonts w:ascii="Times New Roman" w:hAnsi="Times New Roman" w:cs="Times New Roman"/>
        </w:rPr>
        <w:t xml:space="preserve"> </w:t>
      </w:r>
      <w:r w:rsidR="00A1755C">
        <w:rPr>
          <w:rFonts w:ascii="Times New Roman" w:hAnsi="Times New Roman" w:cs="Times New Roman"/>
        </w:rPr>
        <w:t xml:space="preserve">a </w:t>
      </w:r>
      <w:r w:rsidR="008B6BEB" w:rsidRPr="0040630A">
        <w:rPr>
          <w:rFonts w:ascii="Times New Roman" w:hAnsi="Times New Roman" w:cs="Times New Roman"/>
        </w:rPr>
        <w:t>simple sequential inhibition</w:t>
      </w:r>
      <w:r w:rsidR="00DE4520" w:rsidRPr="0040630A">
        <w:rPr>
          <w:rFonts w:ascii="Times New Roman" w:hAnsi="Times New Roman" w:cs="Times New Roman"/>
        </w:rPr>
        <w:t xml:space="preserve"> </w:t>
      </w:r>
      <w:r w:rsidR="00885226">
        <w:rPr>
          <w:rFonts w:ascii="Times New Roman" w:hAnsi="Times New Roman" w:cs="Times New Roman"/>
        </w:rPr>
        <w:t xml:space="preserve">(SSI) </w:t>
      </w:r>
      <w:r w:rsidR="00157665" w:rsidRPr="0040630A">
        <w:rPr>
          <w:rFonts w:ascii="Times New Roman" w:hAnsi="Times New Roman" w:cs="Times New Roman"/>
        </w:rPr>
        <w:t xml:space="preserve">process </w:t>
      </w:r>
      <w:r w:rsidR="00DE4520" w:rsidRPr="0040630A">
        <w:rPr>
          <w:rFonts w:ascii="Times New Roman" w:hAnsi="Times New Roman" w:cs="Times New Roman"/>
        </w:rPr>
        <w:t xml:space="preserve">with an inhibition distance </w:t>
      </w:r>
      <w:r w:rsidR="00DE4520" w:rsidRPr="0040630A">
        <w:rPr>
          <w:rFonts w:ascii="Times New Roman" w:eastAsia="Times New Roman" w:hAnsi="Times New Roman" w:cs="Times New Roman"/>
          <w:i/>
          <w:color w:val="000000" w:themeColor="text1"/>
          <w:kern w:val="24"/>
          <w:lang w:val="el-GR"/>
        </w:rPr>
        <w:t>ϕ</w:t>
      </w:r>
      <w:r w:rsidR="00701336">
        <w:rPr>
          <w:rFonts w:ascii="Times New Roman" w:eastAsia="Times New Roman" w:hAnsi="Times New Roman" w:cs="Times New Roman"/>
          <w:color w:val="000000" w:themeColor="text1"/>
          <w:kern w:val="24"/>
        </w:rPr>
        <w:t xml:space="preserve"> = 200m</w:t>
      </w:r>
      <w:r w:rsidR="00DE4520" w:rsidRPr="0040630A">
        <w:rPr>
          <w:rFonts w:ascii="Times New Roman" w:hAnsi="Times New Roman" w:cs="Times New Roman"/>
        </w:rPr>
        <w:t xml:space="preserve"> (</w:t>
      </w:r>
      <w:r w:rsidR="0079361C">
        <w:rPr>
          <w:rFonts w:ascii="Times New Roman" w:hAnsi="Times New Roman" w:cs="Times New Roman"/>
        </w:rPr>
        <w:t>Baddeley, 2017</w:t>
      </w:r>
      <w:r w:rsidR="00DE4520" w:rsidRPr="0040630A">
        <w:rPr>
          <w:rFonts w:ascii="Times New Roman" w:hAnsi="Times New Roman" w:cs="Times New Roman"/>
        </w:rPr>
        <w:t>)</w:t>
      </w:r>
      <w:r w:rsidR="008B6BEB" w:rsidRPr="0040630A">
        <w:rPr>
          <w:rFonts w:ascii="Times New Roman" w:hAnsi="Times New Roman" w:cs="Times New Roman"/>
        </w:rPr>
        <w:t xml:space="preserve">. </w:t>
      </w:r>
    </w:p>
    <w:p w14:paraId="339056D5" w14:textId="77777777" w:rsidR="009070B6" w:rsidRPr="0040630A" w:rsidRDefault="009070B6" w:rsidP="0079361C">
      <w:pPr>
        <w:pStyle w:val="ImageCaption"/>
        <w:spacing w:line="480" w:lineRule="auto"/>
        <w:ind w:left="720" w:firstLine="720"/>
        <w:jc w:val="right"/>
        <w:rPr>
          <w:rFonts w:ascii="Times New Roman" w:hAnsi="Times New Roman" w:cs="Times New Roman"/>
          <w:color w:val="000000" w:themeColor="text1"/>
          <w:kern w:val="24"/>
        </w:rPr>
      </w:pPr>
      <w:r w:rsidRPr="0040630A">
        <w:rPr>
          <w:rFonts w:ascii="Times New Roman" w:eastAsiaTheme="minorEastAsia" w:hAnsi="Times New Roman" w:cs="Times New Roman"/>
        </w:rPr>
        <w:t>A</w:t>
      </w:r>
      <w:r w:rsidRPr="0040630A">
        <w:rPr>
          <w:rFonts w:ascii="Times New Roman" w:eastAsiaTheme="minorEastAsia" w:hAnsi="Times New Roman" w:cs="Times New Roman"/>
          <w:i w:val="0"/>
        </w:rPr>
        <w:t xml:space="preserve"> ~ </w:t>
      </w:r>
      <w:proofErr w:type="spellStart"/>
      <w:proofErr w:type="gramStart"/>
      <w:r w:rsidRPr="0040630A">
        <w:rPr>
          <w:rFonts w:ascii="Times New Roman" w:eastAsiaTheme="minorEastAsia" w:hAnsi="Times New Roman" w:cs="Times New Roman"/>
          <w:i w:val="0"/>
        </w:rPr>
        <w:t>rSSI</w:t>
      </w:r>
      <w:proofErr w:type="spellEnd"/>
      <w:r w:rsidRPr="0040630A">
        <w:rPr>
          <w:rFonts w:ascii="Times New Roman" w:eastAsiaTheme="minorEastAsia" w:hAnsi="Times New Roman" w:cs="Times New Roman"/>
          <w:i w:val="0"/>
        </w:rPr>
        <w:t>(</w:t>
      </w:r>
      <w:proofErr w:type="gramEnd"/>
      <w:r w:rsidRPr="0040630A">
        <w:rPr>
          <w:rFonts w:ascii="Times New Roman" w:eastAsiaTheme="minorEastAsia" w:hAnsi="Times New Roman" w:cs="Times New Roman"/>
        </w:rPr>
        <w:t xml:space="preserve">N, </w:t>
      </w:r>
      <w:r w:rsidRPr="0040630A">
        <w:rPr>
          <w:rFonts w:ascii="Times New Roman" w:eastAsia="Times New Roman" w:hAnsi="Times New Roman" w:cs="Times New Roman"/>
          <w:i w:val="0"/>
          <w:color w:val="000000" w:themeColor="text1"/>
          <w:kern w:val="24"/>
          <w:lang w:val="el-GR"/>
        </w:rPr>
        <w:t>ϕ</w:t>
      </w:r>
      <w:r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t>(1)</w:t>
      </w:r>
    </w:p>
    <w:p w14:paraId="436003D1" w14:textId="6E147749" w:rsidR="0022165A" w:rsidRPr="009852C1" w:rsidRDefault="00FE67C8" w:rsidP="00220808">
      <w:pPr>
        <w:pStyle w:val="BodyText"/>
        <w:spacing w:line="480" w:lineRule="auto"/>
        <w:ind w:firstLine="720"/>
        <w:rPr>
          <w:rFonts w:ascii="Times New Roman" w:hAnsi="Times New Roman" w:cs="Times New Roman"/>
        </w:rPr>
      </w:pPr>
      <w:r>
        <w:rPr>
          <w:rFonts w:ascii="Times New Roman" w:hAnsi="Times New Roman" w:cs="Times New Roman"/>
        </w:rPr>
        <w:t xml:space="preserve">In </w:t>
      </w:r>
      <w:r w:rsidR="003C2214">
        <w:rPr>
          <w:rFonts w:ascii="Times New Roman" w:hAnsi="Times New Roman" w:cs="Times New Roman"/>
        </w:rPr>
        <w:t xml:space="preserve">a </w:t>
      </w:r>
      <w:r>
        <w:rPr>
          <w:rFonts w:ascii="Times New Roman" w:hAnsi="Times New Roman" w:cs="Times New Roman"/>
        </w:rPr>
        <w:t>simple sequential inhibition</w:t>
      </w:r>
      <w:r w:rsidR="003C2214">
        <w:rPr>
          <w:rFonts w:ascii="Times New Roman" w:hAnsi="Times New Roman" w:cs="Times New Roman"/>
        </w:rPr>
        <w:t xml:space="preserve"> process</w:t>
      </w:r>
      <w:r>
        <w:rPr>
          <w:rFonts w:ascii="Times New Roman" w:hAnsi="Times New Roman" w:cs="Times New Roman"/>
        </w:rPr>
        <w:t xml:space="preserve">, points are generated at random in the window of interest, and if a new point is generated within </w:t>
      </w:r>
      <w:r w:rsidRPr="0040630A">
        <w:rPr>
          <w:rFonts w:ascii="Times New Roman" w:eastAsia="Times New Roman" w:hAnsi="Times New Roman" w:cs="Times New Roman"/>
          <w:i/>
          <w:color w:val="000000" w:themeColor="text1"/>
          <w:kern w:val="24"/>
          <w:lang w:val="el-GR"/>
        </w:rPr>
        <w:t>ϕ</w:t>
      </w:r>
      <w:r>
        <w:rPr>
          <w:rFonts w:ascii="Times New Roman" w:eastAsia="Times New Roman" w:hAnsi="Times New Roman" w:cs="Times New Roman"/>
          <w:i/>
          <w:color w:val="000000" w:themeColor="text1"/>
          <w:kern w:val="24"/>
        </w:rPr>
        <w:t xml:space="preserve"> </w:t>
      </w:r>
      <w:r>
        <w:rPr>
          <w:rFonts w:ascii="Times New Roman" w:eastAsia="Times New Roman" w:hAnsi="Times New Roman" w:cs="Times New Roman"/>
          <w:color w:val="000000" w:themeColor="text1"/>
          <w:kern w:val="24"/>
        </w:rPr>
        <w:t>distance of an existing point, that point is discarded and a new one is generated.</w:t>
      </w:r>
      <w:r>
        <w:rPr>
          <w:rFonts w:ascii="Times New Roman" w:hAnsi="Times New Roman" w:cs="Times New Roman"/>
        </w:rPr>
        <w:t xml:space="preserve"> </w:t>
      </w:r>
      <w:r w:rsidR="0022165A">
        <w:rPr>
          <w:rFonts w:ascii="Times New Roman" w:hAnsi="Times New Roman" w:cs="Times New Roman"/>
        </w:rPr>
        <w:t xml:space="preserve">In scenarios with </w:t>
      </w:r>
      <w:r w:rsidR="007111E6" w:rsidRPr="005751F1">
        <w:rPr>
          <w:rFonts w:ascii="Times New Roman" w:eastAsiaTheme="minorEastAsia" w:hAnsi="Times New Roman" w:cs="Times New Roman"/>
        </w:rPr>
        <w:t>uneven density of activity centers</w:t>
      </w:r>
      <w:r w:rsidR="000A68B2">
        <w:rPr>
          <w:rFonts w:ascii="Times New Roman" w:eastAsiaTheme="minorEastAsia" w:hAnsi="Times New Roman" w:cs="Times New Roman"/>
        </w:rPr>
        <w:t xml:space="preserve"> across the trapping grid</w:t>
      </w:r>
      <w:r w:rsidR="0022165A">
        <w:rPr>
          <w:rFonts w:ascii="Times New Roman" w:hAnsi="Times New Roman" w:cs="Times New Roman"/>
        </w:rPr>
        <w:t>,</w:t>
      </w:r>
      <w:r w:rsidR="00AF2023">
        <w:rPr>
          <w:rFonts w:ascii="Times New Roman" w:hAnsi="Times New Roman" w:cs="Times New Roman"/>
        </w:rPr>
        <w:t xml:space="preserve"> we simulated </w:t>
      </w:r>
      <w:r w:rsidR="00885226">
        <w:rPr>
          <w:rFonts w:ascii="Times New Roman" w:hAnsi="Times New Roman" w:cs="Times New Roman"/>
        </w:rPr>
        <w:t>separate SSI processes</w:t>
      </w:r>
      <w:r w:rsidR="00AF2023">
        <w:rPr>
          <w:rFonts w:ascii="Times New Roman" w:hAnsi="Times New Roman" w:cs="Times New Roman"/>
        </w:rPr>
        <w:t xml:space="preserve"> in two</w:t>
      </w:r>
      <w:r w:rsidR="009F64C8">
        <w:rPr>
          <w:rFonts w:ascii="Times New Roman" w:hAnsi="Times New Roman" w:cs="Times New Roman"/>
        </w:rPr>
        <w:t xml:space="preserve"> spatial</w:t>
      </w:r>
      <w:r w:rsidR="0064637E">
        <w:rPr>
          <w:rFonts w:ascii="Times New Roman" w:hAnsi="Times New Roman" w:cs="Times New Roman"/>
        </w:rPr>
        <w:t xml:space="preserve"> strata, with </w:t>
      </w:r>
      <w:r w:rsidR="00AF2023" w:rsidRPr="00970871">
        <w:rPr>
          <w:rFonts w:ascii="Times New Roman" w:hAnsi="Times New Roman" w:cs="Times New Roman"/>
          <w:i/>
        </w:rPr>
        <w:t>N</w:t>
      </w:r>
      <w:r w:rsidR="0022165A" w:rsidRPr="00970871">
        <w:rPr>
          <w:rFonts w:ascii="Times New Roman" w:eastAsia="Times New Roman" w:hAnsi="Times New Roman" w:cs="Times New Roman"/>
          <w:i/>
          <w:color w:val="000000" w:themeColor="text1"/>
          <w:kern w:val="24"/>
          <w:lang w:val="el-GR"/>
        </w:rPr>
        <w:t>α</w:t>
      </w:r>
      <w:r w:rsidR="0022165A">
        <w:rPr>
          <w:rFonts w:ascii="Times New Roman" w:eastAsia="Times New Roman" w:hAnsi="Times New Roman" w:cs="Times New Roman"/>
          <w:color w:val="000000" w:themeColor="text1"/>
          <w:kern w:val="24"/>
        </w:rPr>
        <w:t xml:space="preserve"> </w:t>
      </w:r>
      <w:r w:rsidR="00AF2023">
        <w:rPr>
          <w:rFonts w:ascii="Times New Roman" w:eastAsia="Times New Roman" w:hAnsi="Times New Roman" w:cs="Times New Roman"/>
          <w:color w:val="000000" w:themeColor="text1"/>
          <w:kern w:val="24"/>
        </w:rPr>
        <w:t>of</w:t>
      </w:r>
      <w:r w:rsidR="0022165A">
        <w:rPr>
          <w:rFonts w:ascii="Times New Roman" w:eastAsia="Times New Roman" w:hAnsi="Times New Roman" w:cs="Times New Roman"/>
          <w:color w:val="000000" w:themeColor="text1"/>
          <w:kern w:val="24"/>
        </w:rPr>
        <w:t xml:space="preserve"> activity centers </w:t>
      </w:r>
      <w:r w:rsidR="00AF2023">
        <w:rPr>
          <w:rFonts w:ascii="Times New Roman" w:eastAsia="Times New Roman" w:hAnsi="Times New Roman" w:cs="Times New Roman"/>
          <w:color w:val="000000" w:themeColor="text1"/>
          <w:kern w:val="24"/>
        </w:rPr>
        <w:t>located</w:t>
      </w:r>
      <w:r w:rsidR="0022165A">
        <w:rPr>
          <w:rFonts w:ascii="Times New Roman" w:eastAsia="Times New Roman" w:hAnsi="Times New Roman" w:cs="Times New Roman"/>
          <w:color w:val="000000" w:themeColor="text1"/>
          <w:kern w:val="24"/>
        </w:rPr>
        <w:t xml:space="preserve"> exclusively in the left half of the trapping grid </w:t>
      </w:r>
      <w:r w:rsidR="00AF2023">
        <w:rPr>
          <w:rFonts w:ascii="Times New Roman" w:eastAsia="Times New Roman" w:hAnsi="Times New Roman" w:cs="Times New Roman"/>
          <w:color w:val="000000" w:themeColor="text1"/>
          <w:kern w:val="24"/>
        </w:rPr>
        <w:t xml:space="preserve">and the remaining </w:t>
      </w:r>
      <w:r w:rsidR="00631159">
        <w:rPr>
          <w:rFonts w:ascii="Times New Roman" w:eastAsia="Times New Roman" w:hAnsi="Times New Roman" w:cs="Times New Roman"/>
          <w:color w:val="000000" w:themeColor="text1"/>
          <w:kern w:val="24"/>
        </w:rPr>
        <w:t xml:space="preserve">activity centers simulated at random from within </w:t>
      </w:r>
      <w:r w:rsidR="00AF2023">
        <w:rPr>
          <w:rFonts w:ascii="Times New Roman" w:eastAsia="Times New Roman" w:hAnsi="Times New Roman" w:cs="Times New Roman"/>
          <w:color w:val="000000" w:themeColor="text1"/>
          <w:kern w:val="24"/>
        </w:rPr>
        <w:t xml:space="preserve">the </w:t>
      </w:r>
      <w:r w:rsidR="00721BB9">
        <w:rPr>
          <w:rFonts w:ascii="Times New Roman" w:eastAsia="Times New Roman" w:hAnsi="Times New Roman" w:cs="Times New Roman"/>
          <w:color w:val="000000" w:themeColor="text1"/>
          <w:kern w:val="24"/>
        </w:rPr>
        <w:t>entirety</w:t>
      </w:r>
      <w:r w:rsidR="00AF2023">
        <w:rPr>
          <w:rFonts w:ascii="Times New Roman" w:eastAsia="Times New Roman" w:hAnsi="Times New Roman" w:cs="Times New Roman"/>
          <w:color w:val="000000" w:themeColor="text1"/>
          <w:kern w:val="24"/>
        </w:rPr>
        <w:t xml:space="preserve"> of the trapping grid </w:t>
      </w:r>
      <w:r w:rsidR="0022165A">
        <w:rPr>
          <w:rFonts w:ascii="Times New Roman" w:eastAsia="Times New Roman" w:hAnsi="Times New Roman" w:cs="Times New Roman"/>
          <w:color w:val="000000" w:themeColor="text1"/>
          <w:kern w:val="24"/>
        </w:rPr>
        <w:t>(</w:t>
      </w:r>
      <w:r w:rsidR="00C1151B">
        <w:rPr>
          <w:rFonts w:ascii="Times New Roman" w:eastAsia="Times New Roman" w:hAnsi="Times New Roman" w:cs="Times New Roman"/>
          <w:color w:val="000000" w:themeColor="text1"/>
          <w:kern w:val="24"/>
        </w:rPr>
        <w:fldChar w:fldCharType="begin"/>
      </w:r>
      <w:r w:rsidR="00C1151B">
        <w:rPr>
          <w:rFonts w:ascii="Times New Roman" w:eastAsia="Times New Roman" w:hAnsi="Times New Roman" w:cs="Times New Roman"/>
          <w:color w:val="000000" w:themeColor="text1"/>
          <w:kern w:val="24"/>
        </w:rPr>
        <w:instrText xml:space="preserve"> REF _Ref533069986 \h </w:instrText>
      </w:r>
      <w:r w:rsidR="00C1151B">
        <w:rPr>
          <w:rFonts w:ascii="Times New Roman" w:eastAsia="Times New Roman" w:hAnsi="Times New Roman" w:cs="Times New Roman"/>
          <w:color w:val="000000" w:themeColor="text1"/>
          <w:kern w:val="24"/>
        </w:rPr>
      </w:r>
      <w:r w:rsidR="00C1151B">
        <w:rPr>
          <w:rFonts w:ascii="Times New Roman" w:eastAsia="Times New Roman" w:hAnsi="Times New Roman" w:cs="Times New Roman"/>
          <w:color w:val="000000" w:themeColor="text1"/>
          <w:kern w:val="24"/>
        </w:rPr>
        <w:fldChar w:fldCharType="separate"/>
      </w:r>
      <w:r w:rsidR="00954B25">
        <w:rPr>
          <w:rFonts w:ascii="Times New Roman" w:hAnsi="Times New Roman" w:cs="Times New Roman"/>
        </w:rPr>
        <w:t>Fig.</w:t>
      </w:r>
      <w:r w:rsidR="00954B25" w:rsidRPr="00A54904">
        <w:rPr>
          <w:rFonts w:ascii="Times New Roman" w:hAnsi="Times New Roman" w:cs="Times New Roman"/>
        </w:rPr>
        <w:t xml:space="preserve"> </w:t>
      </w:r>
      <w:r w:rsidR="00954B25">
        <w:rPr>
          <w:rFonts w:ascii="Times New Roman" w:hAnsi="Times New Roman" w:cs="Times New Roman"/>
          <w:noProof/>
        </w:rPr>
        <w:t>2</w:t>
      </w:r>
      <w:r w:rsidR="00C1151B">
        <w:rPr>
          <w:rFonts w:ascii="Times New Roman" w:eastAsia="Times New Roman" w:hAnsi="Times New Roman" w:cs="Times New Roman"/>
          <w:color w:val="000000" w:themeColor="text1"/>
          <w:kern w:val="24"/>
        </w:rPr>
        <w:fldChar w:fldCharType="end"/>
      </w:r>
      <w:r w:rsidR="00C1151B">
        <w:rPr>
          <w:rFonts w:ascii="Times New Roman" w:eastAsia="Times New Roman" w:hAnsi="Times New Roman" w:cs="Times New Roman"/>
          <w:color w:val="000000" w:themeColor="text1"/>
          <w:kern w:val="24"/>
        </w:rPr>
        <w:t>A</w:t>
      </w:r>
      <w:r w:rsidR="0022165A">
        <w:rPr>
          <w:rFonts w:ascii="Times New Roman" w:eastAsia="Times New Roman" w:hAnsi="Times New Roman" w:cs="Times New Roman"/>
          <w:color w:val="000000" w:themeColor="text1"/>
          <w:kern w:val="24"/>
        </w:rPr>
        <w:t xml:space="preserve">). </w:t>
      </w:r>
    </w:p>
    <w:p w14:paraId="557F4BFB" w14:textId="77777777" w:rsidR="009070B6" w:rsidRPr="0040630A" w:rsidRDefault="00B51E61" w:rsidP="001E74A1">
      <w:pPr>
        <w:pStyle w:val="ImageCaption"/>
        <w:spacing w:line="480" w:lineRule="auto"/>
        <w:ind w:firstLine="720"/>
        <w:rPr>
          <w:rFonts w:ascii="Times New Roman" w:eastAsia="Times New Roman" w:hAnsi="Times New Roman" w:cs="Times New Roman"/>
          <w:i w:val="0"/>
          <w:iCs/>
          <w:color w:val="000000" w:themeColor="text1"/>
          <w:kern w:val="24"/>
        </w:rPr>
      </w:pPr>
      <w:r>
        <w:rPr>
          <w:rFonts w:ascii="Times New Roman" w:eastAsiaTheme="minorEastAsia" w:hAnsi="Times New Roman" w:cs="Times New Roman"/>
          <w:i w:val="0"/>
        </w:rPr>
        <w:lastRenderedPageBreak/>
        <w:t>W</w:t>
      </w:r>
      <w:r w:rsidR="009070B6" w:rsidRPr="0040630A">
        <w:rPr>
          <w:rFonts w:ascii="Times New Roman" w:eastAsiaTheme="minorEastAsia" w:hAnsi="Times New Roman" w:cs="Times New Roman"/>
          <w:i w:val="0"/>
        </w:rPr>
        <w:t>e assigned a</w:t>
      </w:r>
      <w:r w:rsidR="004464D1">
        <w:rPr>
          <w:rFonts w:ascii="Times New Roman" w:eastAsiaTheme="minorEastAsia" w:hAnsi="Times New Roman" w:cs="Times New Roman"/>
          <w:i w:val="0"/>
        </w:rPr>
        <w:t xml:space="preserve"> normally distributed</w:t>
      </w:r>
      <w:r w:rsidR="009070B6" w:rsidRPr="0040630A">
        <w:rPr>
          <w:rFonts w:ascii="Times New Roman" w:eastAsiaTheme="minorEastAsia" w:hAnsi="Times New Roman" w:cs="Times New Roman"/>
          <w:i w:val="0"/>
        </w:rPr>
        <w:t xml:space="preserve"> ‘individual heterogeneity’ </w:t>
      </w:r>
      <w:r w:rsidR="004464D1">
        <w:rPr>
          <w:rFonts w:ascii="Times New Roman" w:eastAsiaTheme="minorEastAsia" w:hAnsi="Times New Roman" w:cs="Times New Roman"/>
          <w:i w:val="0"/>
        </w:rPr>
        <w:t xml:space="preserve">parameter, </w:t>
      </w:r>
      <w:r w:rsidR="0038597E" w:rsidRPr="003C0145">
        <w:rPr>
          <w:rFonts w:ascii="Times New Roman" w:eastAsia="Times New Roman" w:hAnsi="Times New Roman" w:cs="Times New Roman"/>
          <w:color w:val="000000" w:themeColor="text1"/>
          <w:kern w:val="24"/>
          <w:lang w:val="el-GR"/>
        </w:rPr>
        <w:t>δ</w:t>
      </w:r>
      <w:proofErr w:type="spellStart"/>
      <w:r w:rsidR="0038597E" w:rsidRPr="003C0145">
        <w:rPr>
          <w:rFonts w:ascii="Times New Roman" w:eastAsia="Times New Roman" w:hAnsi="Times New Roman" w:cs="Times New Roman"/>
          <w:color w:val="000000" w:themeColor="text1"/>
          <w:kern w:val="24"/>
          <w:vertAlign w:val="subscript"/>
        </w:rPr>
        <w:t>i</w:t>
      </w:r>
      <w:proofErr w:type="spellEnd"/>
      <w:r w:rsidR="0038597E">
        <w:rPr>
          <w:rFonts w:ascii="Times New Roman" w:eastAsiaTheme="minorEastAsia" w:hAnsi="Times New Roman" w:cs="Times New Roman"/>
          <w:i w:val="0"/>
        </w:rPr>
        <w:t xml:space="preserve">, </w:t>
      </w:r>
      <w:r w:rsidR="009070B6" w:rsidRPr="0040630A">
        <w:rPr>
          <w:rFonts w:ascii="Times New Roman" w:eastAsiaTheme="minorEastAsia" w:hAnsi="Times New Roman" w:cs="Times New Roman"/>
          <w:i w:val="0"/>
        </w:rPr>
        <w:t>to each individual, which characterized that individual’s heightened or depressed propensity for capture relative to the population</w:t>
      </w:r>
      <w:r w:rsidR="004464D1">
        <w:rPr>
          <w:rFonts w:ascii="Times New Roman" w:eastAsiaTheme="minorEastAsia" w:hAnsi="Times New Roman" w:cs="Times New Roman"/>
          <w:i w:val="0"/>
        </w:rPr>
        <w:t xml:space="preserve">: </w:t>
      </w:r>
    </w:p>
    <w:p w14:paraId="0F92BAF9" w14:textId="77777777" w:rsidR="005C01D1" w:rsidRPr="0040630A" w:rsidRDefault="009070B6" w:rsidP="0079361C">
      <w:pPr>
        <w:pStyle w:val="ImageCaption"/>
        <w:spacing w:line="480" w:lineRule="auto"/>
        <w:jc w:val="right"/>
        <w:rPr>
          <w:rFonts w:ascii="Times New Roman" w:eastAsiaTheme="minorEastAsia" w:hAnsi="Times New Roman" w:cs="Times New Roman"/>
          <w:i w:val="0"/>
        </w:rPr>
      </w:pPr>
      <w:r w:rsidRPr="0040630A">
        <w:rPr>
          <w:rFonts w:ascii="Times New Roman" w:eastAsia="Times New Roman" w:hAnsi="Times New Roman" w:cs="Times New Roman"/>
          <w:i w:val="0"/>
          <w:color w:val="000000" w:themeColor="text1"/>
          <w:kern w:val="24"/>
          <w:lang w:val="el-GR"/>
        </w:rPr>
        <w:t>δ</w:t>
      </w:r>
      <w:proofErr w:type="spellStart"/>
      <w:r w:rsidR="004464D1" w:rsidRPr="0038597E">
        <w:rPr>
          <w:rFonts w:ascii="Times New Roman" w:eastAsia="Times New Roman" w:hAnsi="Times New Roman" w:cs="Times New Roman"/>
          <w:i w:val="0"/>
          <w:color w:val="000000" w:themeColor="text1"/>
          <w:kern w:val="24"/>
          <w:vertAlign w:val="subscript"/>
        </w:rPr>
        <w:t>i</w:t>
      </w:r>
      <w:proofErr w:type="spellEnd"/>
      <w:r w:rsidRPr="0040630A">
        <w:rPr>
          <w:rFonts w:ascii="Times New Roman" w:eastAsiaTheme="minorEastAsia" w:hAnsi="Times New Roman" w:cs="Times New Roman"/>
          <w:i w:val="0"/>
        </w:rPr>
        <w:t xml:space="preserve"> ~ Normal(</w:t>
      </w:r>
      <w:r w:rsidR="00A1755C" w:rsidRPr="009852C1">
        <w:rPr>
          <w:rFonts w:ascii="Times New Roman" w:eastAsiaTheme="minorEastAsia" w:hAnsi="Times New Roman" w:cs="Times New Roman"/>
          <w:i w:val="0"/>
        </w:rPr>
        <w:t>0</w:t>
      </w:r>
      <w:r w:rsidRPr="0040630A">
        <w:rPr>
          <w:rFonts w:ascii="Times New Roman" w:eastAsiaTheme="minorEastAsia" w:hAnsi="Times New Roman" w:cs="Times New Roman"/>
        </w:rPr>
        <w:t xml:space="preserve">, </w:t>
      </w:r>
      <w:r w:rsidRPr="0040630A">
        <w:rPr>
          <w:rFonts w:ascii="Times New Roman" w:eastAsia="Times New Roman" w:hAnsi="Times New Roman" w:cs="Times New Roman"/>
          <w:i w:val="0"/>
          <w:iCs/>
          <w:color w:val="000000" w:themeColor="text1"/>
          <w:kern w:val="24"/>
          <w:lang w:val="el-GR"/>
        </w:rPr>
        <w:t>Δ</w:t>
      </w:r>
      <w:r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t>(2)</w:t>
      </w:r>
    </w:p>
    <w:p w14:paraId="0B1B8D52" w14:textId="77777777" w:rsidR="005C01D1" w:rsidRPr="004505F3" w:rsidRDefault="00E65CF7" w:rsidP="0079361C">
      <w:pPr>
        <w:pStyle w:val="BodyText"/>
        <w:spacing w:line="480"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 xml:space="preserve">We </w:t>
      </w:r>
      <w:r w:rsidRPr="0040630A">
        <w:rPr>
          <w:rFonts w:ascii="Times New Roman" w:hAnsi="Times New Roman" w:cs="Times New Roman"/>
        </w:rPr>
        <w:t>determined</w:t>
      </w:r>
      <w:r w:rsidR="006812CA" w:rsidRPr="0040630A">
        <w:rPr>
          <w:rFonts w:ascii="Times New Roman" w:hAnsi="Times New Roman" w:cs="Times New Roman"/>
        </w:rPr>
        <w:t xml:space="preserve"> </w:t>
      </w:r>
      <w:r w:rsidR="000C7739" w:rsidRPr="0040630A">
        <w:rPr>
          <w:rFonts w:ascii="Times New Roman" w:hAnsi="Times New Roman" w:cs="Times New Roman"/>
        </w:rPr>
        <w:t xml:space="preserve">the </w:t>
      </w:r>
      <w:r w:rsidR="006812CA" w:rsidRPr="0040630A">
        <w:rPr>
          <w:rFonts w:ascii="Times New Roman" w:hAnsi="Times New Roman" w:cs="Times New Roman"/>
        </w:rPr>
        <w:t>capture probabilit</w:t>
      </w:r>
      <w:r w:rsidR="000C7739" w:rsidRPr="0040630A">
        <w:rPr>
          <w:rFonts w:ascii="Times New Roman" w:hAnsi="Times New Roman" w:cs="Times New Roman"/>
        </w:rPr>
        <w:t>y</w:t>
      </w:r>
      <w:r w:rsidR="006812CA" w:rsidRPr="0040630A">
        <w:rPr>
          <w:rFonts w:ascii="Times New Roman" w:hAnsi="Times New Roman" w:cs="Times New Roman"/>
        </w:rPr>
        <w:t xml:space="preserve"> </w:t>
      </w:r>
      <w:r w:rsidR="006D47FC" w:rsidRPr="0040630A">
        <w:rPr>
          <w:rFonts w:ascii="Times New Roman" w:hAnsi="Times New Roman" w:cs="Times New Roman"/>
        </w:rPr>
        <w:t>f</w:t>
      </w:r>
      <w:r w:rsidR="00B66303" w:rsidRPr="0040630A">
        <w:rPr>
          <w:rFonts w:ascii="Times New Roman" w:hAnsi="Times New Roman" w:cs="Times New Roman"/>
        </w:rPr>
        <w:t xml:space="preserve">or individual </w:t>
      </w:r>
      <w:proofErr w:type="spellStart"/>
      <w:r w:rsidR="00383C89" w:rsidRPr="0040630A">
        <w:rPr>
          <w:rFonts w:ascii="Times New Roman" w:hAnsi="Times New Roman" w:cs="Times New Roman"/>
          <w:i/>
        </w:rPr>
        <w:t>i</w:t>
      </w:r>
      <w:proofErr w:type="spellEnd"/>
      <w:r w:rsidR="00B66303" w:rsidRPr="0040630A">
        <w:rPr>
          <w:rFonts w:ascii="Times New Roman" w:hAnsi="Times New Roman" w:cs="Times New Roman"/>
        </w:rPr>
        <w:t xml:space="preserve">, </w:t>
      </w:r>
      <w:r w:rsidRPr="0040630A">
        <w:rPr>
          <w:rFonts w:ascii="Times New Roman" w:hAnsi="Times New Roman" w:cs="Times New Roman"/>
        </w:rPr>
        <w:t xml:space="preserve">at trap </w:t>
      </w:r>
      <w:r w:rsidR="00A06751" w:rsidRPr="0040630A">
        <w:rPr>
          <w:rFonts w:ascii="Times New Roman" w:hAnsi="Times New Roman" w:cs="Times New Roman"/>
          <w:i/>
        </w:rPr>
        <w:t>k</w:t>
      </w:r>
      <w:r w:rsidR="001D1289">
        <w:rPr>
          <w:rFonts w:ascii="Times New Roman" w:hAnsi="Times New Roman" w:cs="Times New Roman"/>
        </w:rPr>
        <w:t>,</w:t>
      </w:r>
      <w:r w:rsidRPr="0040630A">
        <w:rPr>
          <w:rFonts w:ascii="Times New Roman" w:hAnsi="Times New Roman" w:cs="Times New Roman"/>
          <w:i/>
        </w:rPr>
        <w:t xml:space="preserve"> </w:t>
      </w:r>
      <w:r w:rsidRPr="0040630A">
        <w:rPr>
          <w:rFonts w:ascii="Times New Roman" w:hAnsi="Times New Roman" w:cs="Times New Roman"/>
        </w:rPr>
        <w:t xml:space="preserve">during trapping </w:t>
      </w:r>
      <w:r w:rsidR="00F77B13" w:rsidRPr="0040630A">
        <w:rPr>
          <w:rFonts w:ascii="Times New Roman" w:hAnsi="Times New Roman" w:cs="Times New Roman"/>
        </w:rPr>
        <w:t>session</w:t>
      </w:r>
      <w:r w:rsidRPr="0040630A">
        <w:rPr>
          <w:rFonts w:ascii="Times New Roman" w:hAnsi="Times New Roman" w:cs="Times New Roman"/>
        </w:rPr>
        <w:t xml:space="preserve"> </w:t>
      </w:r>
      <w:r w:rsidR="00A06751" w:rsidRPr="0040630A">
        <w:rPr>
          <w:rFonts w:ascii="Times New Roman" w:hAnsi="Times New Roman" w:cs="Times New Roman"/>
          <w:i/>
        </w:rPr>
        <w:t>t</w:t>
      </w:r>
      <w:r w:rsidR="000C7739" w:rsidRPr="0040630A">
        <w:rPr>
          <w:rFonts w:ascii="Times New Roman" w:hAnsi="Times New Roman" w:cs="Times New Roman"/>
          <w:i/>
        </w:rPr>
        <w:t>,</w:t>
      </w:r>
      <w:r w:rsidRPr="0040630A">
        <w:rPr>
          <w:rFonts w:ascii="Times New Roman" w:hAnsi="Times New Roman" w:cs="Times New Roman"/>
          <w:i/>
        </w:rPr>
        <w:t xml:space="preserve"> </w:t>
      </w:r>
      <w:proofErr w:type="spellStart"/>
      <w:proofErr w:type="gramStart"/>
      <w:r w:rsidR="004036ED" w:rsidRPr="0040630A">
        <w:rPr>
          <w:rFonts w:ascii="Times New Roman" w:hAnsi="Times New Roman" w:cs="Times New Roman"/>
          <w:i/>
        </w:rPr>
        <w:t>g</w:t>
      </w:r>
      <w:r w:rsidR="009D1E2C" w:rsidRPr="0040630A">
        <w:rPr>
          <w:rFonts w:ascii="Times New Roman" w:hAnsi="Times New Roman" w:cs="Times New Roman"/>
          <w:i/>
          <w:vertAlign w:val="subscript"/>
        </w:rPr>
        <w:t>i,k</w:t>
      </w:r>
      <w:proofErr w:type="gramEnd"/>
      <w:r w:rsidR="001D1289">
        <w:rPr>
          <w:rFonts w:ascii="Times New Roman" w:hAnsi="Times New Roman" w:cs="Times New Roman"/>
          <w:i/>
          <w:vertAlign w:val="subscript"/>
        </w:rPr>
        <w:t>,t</w:t>
      </w:r>
      <w:proofErr w:type="spellEnd"/>
      <w:r w:rsidR="000C7739" w:rsidRPr="0040630A">
        <w:rPr>
          <w:rFonts w:ascii="Times New Roman" w:hAnsi="Times New Roman" w:cs="Times New Roman"/>
        </w:rPr>
        <w:t>,</w:t>
      </w:r>
      <w:r w:rsidR="004036ED" w:rsidRPr="0040630A">
        <w:rPr>
          <w:rFonts w:ascii="Times New Roman" w:hAnsi="Times New Roman" w:cs="Times New Roman"/>
        </w:rPr>
        <w:t xml:space="preserve"> </w:t>
      </w:r>
      <w:r w:rsidR="004C012C" w:rsidRPr="0040630A">
        <w:rPr>
          <w:rFonts w:ascii="Times New Roman" w:hAnsi="Times New Roman" w:cs="Times New Roman"/>
        </w:rPr>
        <w:t>using</w:t>
      </w:r>
      <w:r w:rsidR="004C012C" w:rsidRPr="0040630A">
        <w:rPr>
          <w:rFonts w:ascii="Times New Roman" w:eastAsia="Times New Roman" w:hAnsi="Times New Roman" w:cs="Times New Roman"/>
          <w:color w:val="000000" w:themeColor="text1"/>
          <w:kern w:val="24"/>
        </w:rPr>
        <w:t>:</w:t>
      </w:r>
    </w:p>
    <w:p w14:paraId="3B09325F" w14:textId="5A5593BF" w:rsidR="00E97AE7" w:rsidRPr="0040630A" w:rsidRDefault="00C80499" w:rsidP="0079361C">
      <w:pPr>
        <w:pStyle w:val="ImageCaption"/>
        <w:spacing w:line="480" w:lineRule="auto"/>
        <w:jc w:val="center"/>
        <w:rPr>
          <w:rFonts w:ascii="Times New Roman" w:eastAsiaTheme="minorEastAsia" w:hAnsi="Times New Roman" w:cs="Times New Roman"/>
          <w:i w:val="0"/>
        </w:rPr>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i,k, t</m:t>
                  </m:r>
                </m:sub>
              </m:sSub>
              <m:d>
                <m:dPr>
                  <m:ctrlPr>
                    <w:rPr>
                      <w:rFonts w:ascii="Cambria Math" w:hAnsi="Cambria Math" w:cs="Times New Roman"/>
                    </w:rPr>
                  </m:ctrlPr>
                </m:d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 σ</m:t>
                  </m:r>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exp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num>
                <m:den>
                  <m:r>
                    <w:rPr>
                      <w:rFonts w:ascii="Cambria Math" w:hAnsi="Cambria Math" w:cs="Times New Roman"/>
                    </w:rPr>
                    <m:t>1+exp⁡(</m:t>
                  </m:r>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m:t>
                  </m:r>
                </m:den>
              </m:f>
              <m:sSup>
                <m:sSupPr>
                  <m:ctrlPr>
                    <w:rPr>
                      <w:rFonts w:ascii="Cambria Math" w:hAnsi="Cambria Math" w:cs="Times New Roman"/>
                    </w:rPr>
                  </m:ctrlPr>
                </m:sSupPr>
                <m:e>
                  <m:r>
                    <w:rPr>
                      <w:rFonts w:ascii="Cambria Math" w:hAnsi="Cambria Math" w:cs="Times New Roman"/>
                    </w:rPr>
                    <m:t>e</m:t>
                  </m:r>
                </m:e>
                <m:sup>
                  <m:f>
                    <m:fPr>
                      <m:ctrlPr>
                        <w:rPr>
                          <w:rFonts w:ascii="Cambria Math" w:hAnsi="Cambria Math" w:cs="Times New Roman"/>
                        </w:rPr>
                      </m:ctrlPr>
                    </m:fPr>
                    <m:num>
                      <m:r>
                        <w:rPr>
                          <w:rFonts w:ascii="Cambria Math" w:hAnsi="Cambria Math" w:cs="Times New Roman"/>
                        </w:rPr>
                        <m:t xml:space="preserve">- </m:t>
                      </m:r>
                      <m:sSup>
                        <m:sSupPr>
                          <m:ctrlPr>
                            <w:rPr>
                              <w:rFonts w:ascii="Cambria Math" w:hAnsi="Cambria Math" w:cs="Times New Roman"/>
                            </w:rPr>
                          </m:ctrlPr>
                        </m:sSup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den>
                  </m:f>
                </m:sup>
              </m:sSup>
              <m:r>
                <w:rPr>
                  <w:rFonts w:ascii="Cambria Math" w:hAnsi="Cambria Math" w:cs="Times New Roman"/>
                </w:rPr>
                <m:t>,#(3)</m:t>
              </m:r>
            </m:e>
          </m:eqArr>
        </m:oMath>
      </m:oMathPara>
    </w:p>
    <w:p w14:paraId="6ADE2719" w14:textId="4A9179B2" w:rsidR="00785E6D" w:rsidRDefault="004C012C" w:rsidP="0079361C">
      <w:pPr>
        <w:pStyle w:val="ImageCaption"/>
        <w:spacing w:line="480" w:lineRule="auto"/>
        <w:rPr>
          <w:rFonts w:ascii="Times New Roman" w:eastAsiaTheme="minorEastAsia" w:hAnsi="Times New Roman" w:cs="Times New Roman"/>
          <w:i w:val="0"/>
        </w:rPr>
      </w:pPr>
      <w:r w:rsidRPr="0040630A">
        <w:rPr>
          <w:rFonts w:ascii="Times New Roman" w:eastAsiaTheme="minorEastAsia" w:hAnsi="Times New Roman" w:cs="Times New Roman"/>
          <w:i w:val="0"/>
        </w:rPr>
        <w:t xml:space="preserve">where </w:t>
      </w:r>
      <w:r w:rsidR="00A8024E" w:rsidRPr="003C0145">
        <w:rPr>
          <w:rFonts w:ascii="Times New Roman" w:eastAsia="Times New Roman" w:hAnsi="Times New Roman" w:cs="Times New Roman"/>
          <w:color w:val="000000" w:themeColor="text1"/>
          <w:kern w:val="24"/>
          <w:lang w:val="el-GR"/>
        </w:rPr>
        <w:t>Ψ</w:t>
      </w:r>
      <w:proofErr w:type="spellStart"/>
      <w:r w:rsidR="00A8024E" w:rsidRPr="003C0145">
        <w:rPr>
          <w:rFonts w:ascii="Times New Roman" w:eastAsia="Times New Roman" w:hAnsi="Times New Roman" w:cs="Times New Roman"/>
          <w:color w:val="000000" w:themeColor="text1"/>
          <w:kern w:val="24"/>
          <w:vertAlign w:val="subscript"/>
        </w:rPr>
        <w:t>i,k</w:t>
      </w:r>
      <w:proofErr w:type="spellEnd"/>
      <w:r w:rsidR="00A8024E"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 xml:space="preserve">is the distance between the individual’s activity center and trap </w:t>
      </w:r>
      <w:r w:rsidR="007A6BF0" w:rsidRPr="0040630A">
        <w:rPr>
          <w:rFonts w:ascii="Times New Roman" w:eastAsiaTheme="minorEastAsia" w:hAnsi="Times New Roman" w:cs="Times New Roman"/>
        </w:rPr>
        <w:t>k</w:t>
      </w:r>
      <w:r w:rsidRPr="0040630A">
        <w:rPr>
          <w:rFonts w:ascii="Times New Roman" w:eastAsiaTheme="minorEastAsia" w:hAnsi="Times New Roman" w:cs="Times New Roman"/>
          <w:i w:val="0"/>
        </w:rPr>
        <w:t xml:space="preserve">, </w:t>
      </w:r>
      <w:proofErr w:type="spellStart"/>
      <w:r w:rsidR="002C024D" w:rsidRPr="003C0145">
        <w:rPr>
          <w:rFonts w:ascii="Times New Roman" w:eastAsiaTheme="minorEastAsia" w:hAnsi="Times New Roman" w:cs="Times New Roman"/>
        </w:rPr>
        <w:t>C</w:t>
      </w:r>
      <w:r w:rsidR="007A6BF0" w:rsidRPr="003C0145">
        <w:rPr>
          <w:rFonts w:ascii="Times New Roman" w:eastAsiaTheme="minorEastAsia" w:hAnsi="Times New Roman" w:cs="Times New Roman"/>
          <w:vertAlign w:val="subscript"/>
        </w:rPr>
        <w:t>i,k</w:t>
      </w:r>
      <w:proofErr w:type="spellEnd"/>
      <w:r w:rsidR="002C024D" w:rsidRPr="0040630A">
        <w:rPr>
          <w:rFonts w:ascii="Times New Roman" w:eastAsiaTheme="minorEastAsia" w:hAnsi="Times New Roman" w:cs="Times New Roman"/>
          <w:i w:val="0"/>
          <w:vertAlign w:val="subscript"/>
        </w:rPr>
        <w:t xml:space="preserve"> </w:t>
      </w:r>
      <w:r w:rsidR="001D1289">
        <w:rPr>
          <w:rFonts w:ascii="Times New Roman" w:eastAsiaTheme="minorEastAsia" w:hAnsi="Times New Roman" w:cs="Times New Roman"/>
          <w:i w:val="0"/>
          <w:vertAlign w:val="subscript"/>
        </w:rPr>
        <w:t>,</w:t>
      </w:r>
      <w:r w:rsidR="001D1289" w:rsidRPr="001E5567">
        <w:rPr>
          <w:rFonts w:ascii="Times New Roman" w:eastAsiaTheme="minorEastAsia" w:hAnsi="Times New Roman" w:cs="Times New Roman"/>
          <w:vertAlign w:val="subscript"/>
        </w:rPr>
        <w:t>t</w:t>
      </w:r>
      <w:r w:rsidR="002C024D" w:rsidRPr="0040630A">
        <w:rPr>
          <w:rFonts w:ascii="Times New Roman" w:eastAsiaTheme="minorEastAsia" w:hAnsi="Times New Roman" w:cs="Times New Roman"/>
          <w:i w:val="0"/>
        </w:rPr>
        <w:t xml:space="preserve"> is 1 if </w:t>
      </w:r>
      <w:r w:rsidRPr="0040630A">
        <w:rPr>
          <w:rFonts w:ascii="Times New Roman" w:eastAsiaTheme="minorEastAsia" w:hAnsi="Times New Roman" w:cs="Times New Roman"/>
          <w:i w:val="0"/>
        </w:rPr>
        <w:t xml:space="preserve">the individual </w:t>
      </w:r>
      <w:proofErr w:type="spellStart"/>
      <w:r w:rsidR="007A6BF0" w:rsidRPr="0040630A">
        <w:rPr>
          <w:rFonts w:ascii="Times New Roman" w:eastAsiaTheme="minorEastAsia" w:hAnsi="Times New Roman" w:cs="Times New Roman"/>
        </w:rPr>
        <w:t>i</w:t>
      </w:r>
      <w:proofErr w:type="spellEnd"/>
      <w:r w:rsidR="007A6BF0" w:rsidRPr="0040630A">
        <w:rPr>
          <w:rFonts w:ascii="Times New Roman" w:eastAsiaTheme="minorEastAsia" w:hAnsi="Times New Roman" w:cs="Times New Roman"/>
        </w:rPr>
        <w:t xml:space="preserve"> </w:t>
      </w:r>
      <w:r w:rsidRPr="0040630A">
        <w:rPr>
          <w:rFonts w:ascii="Times New Roman" w:eastAsiaTheme="minorEastAsia" w:hAnsi="Times New Roman" w:cs="Times New Roman"/>
          <w:i w:val="0"/>
        </w:rPr>
        <w:t xml:space="preserve">was previously captured at trap </w:t>
      </w:r>
      <w:r w:rsidR="007A6BF0" w:rsidRPr="0040630A">
        <w:rPr>
          <w:rFonts w:ascii="Times New Roman" w:eastAsiaTheme="minorEastAsia" w:hAnsi="Times New Roman" w:cs="Times New Roman"/>
        </w:rPr>
        <w:t>k</w:t>
      </w:r>
      <w:r w:rsidR="002C024D" w:rsidRPr="0040630A">
        <w:rPr>
          <w:rFonts w:ascii="Times New Roman" w:eastAsiaTheme="minorEastAsia" w:hAnsi="Times New Roman" w:cs="Times New Roman"/>
        </w:rPr>
        <w:t xml:space="preserve"> </w:t>
      </w:r>
      <w:r w:rsidRPr="0040630A">
        <w:rPr>
          <w:rFonts w:ascii="Times New Roman" w:eastAsiaTheme="minorEastAsia" w:hAnsi="Times New Roman" w:cs="Times New Roman"/>
          <w:i w:val="0"/>
        </w:rPr>
        <w:t>during any previous trapping period (</w:t>
      </w:r>
      <w:r w:rsidR="002C024D" w:rsidRPr="0040630A">
        <w:rPr>
          <w:rFonts w:ascii="Times New Roman" w:eastAsiaTheme="minorEastAsia" w:hAnsi="Times New Roman" w:cs="Times New Roman"/>
          <w:i w:val="0"/>
        </w:rPr>
        <w:t>and 0 otherwise</w:t>
      </w:r>
      <w:r w:rsidRPr="0040630A">
        <w:rPr>
          <w:rFonts w:ascii="Times New Roman" w:eastAsiaTheme="minorEastAsia" w:hAnsi="Times New Roman" w:cs="Times New Roman"/>
          <w:i w:val="0"/>
        </w:rPr>
        <w:t>), and</w:t>
      </w:r>
      <w:r w:rsidRPr="0040630A">
        <w:rPr>
          <w:rFonts w:ascii="Times New Roman" w:eastAsiaTheme="minorEastAsia" w:hAnsi="Times New Roman" w:cs="Times New Roman"/>
        </w:rPr>
        <w:t xml:space="preserve"> </w:t>
      </w:r>
      <w:bookmarkStart w:id="15" w:name="_Hlk512604644"/>
      <w:proofErr w:type="spellStart"/>
      <w:r w:rsidR="002C024D" w:rsidRPr="0040630A">
        <w:rPr>
          <w:rFonts w:ascii="Times New Roman" w:eastAsiaTheme="minorEastAsia" w:hAnsi="Times New Roman" w:cs="Times New Roman"/>
        </w:rPr>
        <w:t>δ</w:t>
      </w:r>
      <w:r w:rsidR="002C024D" w:rsidRPr="0040630A">
        <w:rPr>
          <w:rFonts w:ascii="Times New Roman" w:eastAsiaTheme="minorEastAsia" w:hAnsi="Times New Roman" w:cs="Times New Roman"/>
          <w:vertAlign w:val="subscript"/>
        </w:rPr>
        <w:t>i</w:t>
      </w:r>
      <w:proofErr w:type="spellEnd"/>
      <w:r w:rsidR="002C024D" w:rsidRPr="0040630A">
        <w:rPr>
          <w:rFonts w:ascii="Times New Roman" w:eastAsiaTheme="minorEastAsia" w:hAnsi="Times New Roman" w:cs="Times New Roman"/>
          <w:i w:val="0"/>
        </w:rPr>
        <w:t xml:space="preserve"> </w:t>
      </w:r>
      <w:bookmarkEnd w:id="15"/>
      <w:r w:rsidR="002C024D" w:rsidRPr="0040630A">
        <w:rPr>
          <w:rFonts w:ascii="Times New Roman" w:eastAsiaTheme="minorEastAsia" w:hAnsi="Times New Roman" w:cs="Times New Roman"/>
          <w:i w:val="0"/>
        </w:rPr>
        <w:t xml:space="preserve">measures </w:t>
      </w:r>
      <w:r w:rsidRPr="0040630A">
        <w:rPr>
          <w:rFonts w:ascii="Times New Roman" w:eastAsiaTheme="minorEastAsia" w:hAnsi="Times New Roman" w:cs="Times New Roman"/>
          <w:i w:val="0"/>
        </w:rPr>
        <w:t xml:space="preserve">the individual’s </w:t>
      </w:r>
      <w:r w:rsidR="00396772" w:rsidRPr="0040630A">
        <w:rPr>
          <w:rFonts w:ascii="Times New Roman" w:eastAsiaTheme="minorEastAsia" w:hAnsi="Times New Roman" w:cs="Times New Roman"/>
          <w:i w:val="0"/>
        </w:rPr>
        <w:t>propensity for capture (</w:t>
      </w:r>
      <w:r w:rsidR="00C1151B" w:rsidRPr="00C1151B">
        <w:rPr>
          <w:rFonts w:ascii="Times New Roman" w:eastAsiaTheme="minorEastAsia" w:hAnsi="Times New Roman" w:cs="Times New Roman"/>
          <w:i w:val="0"/>
        </w:rPr>
        <w:fldChar w:fldCharType="begin"/>
      </w:r>
      <w:r w:rsidR="00C1151B" w:rsidRPr="00954B25">
        <w:rPr>
          <w:rFonts w:ascii="Times New Roman" w:eastAsiaTheme="minorEastAsia" w:hAnsi="Times New Roman" w:cs="Times New Roman"/>
          <w:i w:val="0"/>
        </w:rPr>
        <w:instrText xml:space="preserve"> REF _Ref533069986 \h  \* MERGEFORMAT </w:instrText>
      </w:r>
      <w:r w:rsidR="00C1151B" w:rsidRPr="00C1151B">
        <w:rPr>
          <w:rFonts w:ascii="Times New Roman" w:eastAsiaTheme="minorEastAsia" w:hAnsi="Times New Roman" w:cs="Times New Roman"/>
          <w:i w:val="0"/>
        </w:rPr>
      </w:r>
      <w:r w:rsidR="00C1151B" w:rsidRPr="00C1151B">
        <w:rPr>
          <w:rFonts w:ascii="Times New Roman" w:eastAsiaTheme="minorEastAsia" w:hAnsi="Times New Roman" w:cs="Times New Roman"/>
          <w:i w:val="0"/>
        </w:rPr>
        <w:fldChar w:fldCharType="separate"/>
      </w:r>
      <w:r w:rsidR="00954B25">
        <w:rPr>
          <w:rFonts w:ascii="Times New Roman" w:hAnsi="Times New Roman" w:cs="Times New Roman"/>
          <w:i w:val="0"/>
        </w:rPr>
        <w:t>Fig.</w:t>
      </w:r>
      <w:r w:rsidR="00954B25" w:rsidRPr="00954B25">
        <w:rPr>
          <w:rFonts w:ascii="Times New Roman" w:hAnsi="Times New Roman" w:cs="Times New Roman"/>
          <w:i w:val="0"/>
        </w:rPr>
        <w:t xml:space="preserve"> 2</w:t>
      </w:r>
      <w:r w:rsidR="00C1151B" w:rsidRPr="00C1151B">
        <w:rPr>
          <w:rFonts w:ascii="Times New Roman" w:eastAsiaTheme="minorEastAsia" w:hAnsi="Times New Roman" w:cs="Times New Roman"/>
          <w:i w:val="0"/>
        </w:rPr>
        <w:fldChar w:fldCharType="end"/>
      </w:r>
      <w:r w:rsidR="00C1151B">
        <w:rPr>
          <w:rFonts w:ascii="Times New Roman" w:eastAsiaTheme="minorEastAsia" w:hAnsi="Times New Roman" w:cs="Times New Roman"/>
          <w:i w:val="0"/>
        </w:rPr>
        <w:t>B</w:t>
      </w:r>
      <w:r w:rsidRPr="0040630A">
        <w:rPr>
          <w:rFonts w:ascii="Times New Roman" w:eastAsiaTheme="minorEastAsia" w:hAnsi="Times New Roman" w:cs="Times New Roman"/>
          <w:i w:val="0"/>
        </w:rPr>
        <w:t>).</w:t>
      </w:r>
      <w:r w:rsidR="00E5187E">
        <w:rPr>
          <w:rFonts w:ascii="Times New Roman" w:eastAsiaTheme="minorEastAsia" w:hAnsi="Times New Roman" w:cs="Times New Roman"/>
          <w:i w:val="0"/>
        </w:rPr>
        <w:t xml:space="preserve"> </w:t>
      </w:r>
      <w:r w:rsidR="003A1D80">
        <w:rPr>
          <w:rFonts w:ascii="Times New Roman" w:eastAsiaTheme="minorEastAsia" w:hAnsi="Times New Roman" w:cs="Times New Roman"/>
          <w:i w:val="0"/>
        </w:rPr>
        <w:t xml:space="preserve">The general form of the </w:t>
      </w:r>
      <w:r w:rsidR="005E3F2B">
        <w:rPr>
          <w:rFonts w:ascii="Times New Roman" w:eastAsiaTheme="minorEastAsia" w:hAnsi="Times New Roman" w:cs="Times New Roman"/>
          <w:i w:val="0"/>
        </w:rPr>
        <w:t xml:space="preserve">model </w:t>
      </w:r>
      <w:r w:rsidR="003A1D80">
        <w:rPr>
          <w:rFonts w:ascii="Times New Roman" w:eastAsiaTheme="minorEastAsia" w:hAnsi="Times New Roman" w:cs="Times New Roman"/>
          <w:i w:val="0"/>
        </w:rPr>
        <w:t>in eq 3 is referred to as</w:t>
      </w:r>
      <w:r w:rsidR="001E74A1">
        <w:rPr>
          <w:rFonts w:ascii="Times New Roman" w:eastAsiaTheme="minorEastAsia" w:hAnsi="Times New Roman" w:cs="Times New Roman"/>
          <w:i w:val="0"/>
        </w:rPr>
        <w:t xml:space="preserve"> </w:t>
      </w:r>
      <w:r w:rsidR="005E3F2B">
        <w:rPr>
          <w:rFonts w:ascii="Times New Roman" w:eastAsiaTheme="minorEastAsia" w:hAnsi="Times New Roman" w:cs="Times New Roman"/>
          <w:i w:val="0"/>
        </w:rPr>
        <w:t xml:space="preserve">a </w:t>
      </w:r>
      <w:r w:rsidR="00E5187E">
        <w:rPr>
          <w:rFonts w:ascii="Times New Roman" w:eastAsiaTheme="minorEastAsia" w:hAnsi="Times New Roman" w:cs="Times New Roman"/>
          <w:i w:val="0"/>
        </w:rPr>
        <w:t>half-normal detection function</w:t>
      </w:r>
      <w:r w:rsidR="000E3BDC">
        <w:rPr>
          <w:rFonts w:ascii="Times New Roman" w:eastAsiaTheme="minorEastAsia" w:hAnsi="Times New Roman" w:cs="Times New Roman"/>
          <w:i w:val="0"/>
        </w:rPr>
        <w:t>;</w:t>
      </w:r>
      <w:r w:rsidR="00E5187E">
        <w:rPr>
          <w:rFonts w:ascii="Times New Roman" w:eastAsiaTheme="minorEastAsia" w:hAnsi="Times New Roman" w:cs="Times New Roman"/>
          <w:i w:val="0"/>
        </w:rPr>
        <w:t xml:space="preserve"> </w:t>
      </w:r>
      <w:r w:rsidR="001A02AB" w:rsidRPr="001E74A1">
        <w:rPr>
          <w:rFonts w:ascii="Times New Roman" w:eastAsia="Times New Roman" w:hAnsi="Times New Roman" w:cs="Times New Roman"/>
          <w:color w:val="000000" w:themeColor="text1"/>
          <w:kern w:val="24"/>
        </w:rPr>
        <w:t>g</w:t>
      </w:r>
      <w:r w:rsidR="001A02AB" w:rsidRPr="001E74A1">
        <w:rPr>
          <w:rFonts w:ascii="Times New Roman" w:eastAsia="Times New Roman" w:hAnsi="Times New Roman" w:cs="Times New Roman"/>
          <w:color w:val="000000" w:themeColor="text1"/>
          <w:kern w:val="24"/>
          <w:position w:val="-6"/>
          <w:vertAlign w:val="subscript"/>
        </w:rPr>
        <w:t>0</w:t>
      </w:r>
      <w:r w:rsidR="00E5187E" w:rsidRPr="00E5187E">
        <w:rPr>
          <w:rFonts w:ascii="Times New Roman" w:eastAsiaTheme="minorEastAsia" w:hAnsi="Times New Roman" w:cs="Times New Roman"/>
          <w:i w:val="0"/>
        </w:rPr>
        <w:t xml:space="preserve"> </w:t>
      </w:r>
      <w:r w:rsidR="00E6201D">
        <w:rPr>
          <w:rFonts w:ascii="Times New Roman" w:eastAsiaTheme="minorEastAsia" w:hAnsi="Times New Roman" w:cs="Times New Roman"/>
          <w:i w:val="0"/>
        </w:rPr>
        <w:t>determin</w:t>
      </w:r>
      <w:r w:rsidR="00654E47">
        <w:rPr>
          <w:rFonts w:ascii="Times New Roman" w:eastAsiaTheme="minorEastAsia" w:hAnsi="Times New Roman" w:cs="Times New Roman"/>
          <w:i w:val="0"/>
        </w:rPr>
        <w:t>es</w:t>
      </w:r>
      <w:r w:rsidR="00E6201D">
        <w:rPr>
          <w:rFonts w:ascii="Times New Roman" w:eastAsiaTheme="minorEastAsia" w:hAnsi="Times New Roman" w:cs="Times New Roman"/>
          <w:i w:val="0"/>
        </w:rPr>
        <w:t xml:space="preserve"> </w:t>
      </w:r>
      <w:r w:rsidR="00E5187E" w:rsidRPr="00E5187E">
        <w:rPr>
          <w:rFonts w:ascii="Times New Roman" w:eastAsiaTheme="minorEastAsia" w:hAnsi="Times New Roman" w:cs="Times New Roman"/>
          <w:i w:val="0"/>
        </w:rPr>
        <w:t xml:space="preserve">the </w:t>
      </w:r>
      <w:r w:rsidR="000748F7">
        <w:rPr>
          <w:rFonts w:ascii="Times New Roman" w:eastAsiaTheme="minorEastAsia" w:hAnsi="Times New Roman" w:cs="Times New Roman"/>
          <w:i w:val="0"/>
        </w:rPr>
        <w:t>m</w:t>
      </w:r>
      <w:r w:rsidR="00964508">
        <w:rPr>
          <w:rFonts w:ascii="Times New Roman" w:eastAsiaTheme="minorEastAsia" w:hAnsi="Times New Roman" w:cs="Times New Roman"/>
          <w:i w:val="0"/>
        </w:rPr>
        <w:t xml:space="preserve">aximum </w:t>
      </w:r>
      <w:r w:rsidR="00E5187E" w:rsidRPr="00E5187E">
        <w:rPr>
          <w:rFonts w:ascii="Times New Roman" w:eastAsiaTheme="minorEastAsia" w:hAnsi="Times New Roman" w:cs="Times New Roman"/>
          <w:i w:val="0"/>
        </w:rPr>
        <w:t xml:space="preserve">probability of detecting an animal and σ represents the rate at which </w:t>
      </w:r>
      <w:r w:rsidR="00964508">
        <w:rPr>
          <w:rFonts w:ascii="Times New Roman" w:eastAsiaTheme="minorEastAsia" w:hAnsi="Times New Roman" w:cs="Times New Roman"/>
          <w:i w:val="0"/>
        </w:rPr>
        <w:t>detection drops off with distance between an individual’s activity center and the trap</w:t>
      </w:r>
      <w:r w:rsidR="0051109E">
        <w:rPr>
          <w:rFonts w:ascii="Times New Roman" w:eastAsiaTheme="minorEastAsia" w:hAnsi="Times New Roman" w:cs="Times New Roman"/>
          <w:i w:val="0"/>
        </w:rPr>
        <w:t xml:space="preserve">. </w:t>
      </w:r>
      <w:r w:rsidR="004117EA">
        <w:rPr>
          <w:rFonts w:ascii="Times New Roman" w:eastAsiaTheme="minorEastAsia" w:hAnsi="Times New Roman" w:cs="Times New Roman"/>
          <w:i w:val="0"/>
        </w:rPr>
        <w:t>Note, it</w:t>
      </w:r>
      <w:r w:rsidR="00FA59A3">
        <w:rPr>
          <w:rFonts w:ascii="Times New Roman" w:eastAsiaTheme="minorEastAsia" w:hAnsi="Times New Roman" w:cs="Times New Roman"/>
          <w:i w:val="0"/>
        </w:rPr>
        <w:t xml:space="preserve"> is common to </w:t>
      </w:r>
      <w:r w:rsidR="004117EA">
        <w:rPr>
          <w:rFonts w:ascii="Times New Roman" w:eastAsiaTheme="minorEastAsia" w:hAnsi="Times New Roman" w:cs="Times New Roman"/>
          <w:i w:val="0"/>
        </w:rPr>
        <w:t xml:space="preserve">use a parameter </w:t>
      </w:r>
      <w:r w:rsidR="004117EA">
        <w:rPr>
          <w:rFonts w:ascii="Times New Roman" w:eastAsiaTheme="minorEastAsia" w:hAnsi="Times New Roman" w:cs="Times New Roman"/>
        </w:rPr>
        <w:t xml:space="preserve">b </w:t>
      </w:r>
      <w:r w:rsidR="004117EA">
        <w:rPr>
          <w:rFonts w:ascii="Times New Roman" w:eastAsiaTheme="minorEastAsia" w:hAnsi="Times New Roman" w:cs="Times New Roman"/>
          <w:i w:val="0"/>
        </w:rPr>
        <w:t xml:space="preserve">to model a change in capture probabilities across all traps following an initial capture and </w:t>
      </w:r>
      <w:r w:rsidR="00B7084A">
        <w:rPr>
          <w:rFonts w:ascii="Times New Roman" w:eastAsiaTheme="minorEastAsia" w:hAnsi="Times New Roman" w:cs="Times New Roman"/>
          <w:i w:val="0"/>
        </w:rPr>
        <w:t xml:space="preserve">a </w:t>
      </w:r>
      <w:r w:rsidR="004117EA">
        <w:rPr>
          <w:rFonts w:ascii="Times New Roman" w:eastAsiaTheme="minorEastAsia" w:hAnsi="Times New Roman" w:cs="Times New Roman"/>
          <w:i w:val="0"/>
        </w:rPr>
        <w:t>par</w:t>
      </w:r>
      <w:r w:rsidR="00B7084A">
        <w:rPr>
          <w:rFonts w:ascii="Times New Roman" w:eastAsiaTheme="minorEastAsia" w:hAnsi="Times New Roman" w:cs="Times New Roman"/>
          <w:i w:val="0"/>
        </w:rPr>
        <w:t>a</w:t>
      </w:r>
      <w:r w:rsidR="004117EA">
        <w:rPr>
          <w:rFonts w:ascii="Times New Roman" w:eastAsiaTheme="minorEastAsia" w:hAnsi="Times New Roman" w:cs="Times New Roman"/>
          <w:i w:val="0"/>
        </w:rPr>
        <w:t xml:space="preserve">meter </w:t>
      </w:r>
      <w:r w:rsidR="004117EA">
        <w:rPr>
          <w:rFonts w:ascii="Times New Roman" w:eastAsiaTheme="minorEastAsia" w:hAnsi="Times New Roman" w:cs="Times New Roman"/>
        </w:rPr>
        <w:t>b</w:t>
      </w:r>
      <w:r w:rsidR="004117EA">
        <w:rPr>
          <w:rFonts w:ascii="Times New Roman" w:eastAsiaTheme="minorEastAsia" w:hAnsi="Times New Roman" w:cs="Times New Roman"/>
          <w:vertAlign w:val="subscript"/>
        </w:rPr>
        <w:t>k</w:t>
      </w:r>
      <w:r w:rsidR="004117EA">
        <w:rPr>
          <w:rFonts w:ascii="Times New Roman" w:eastAsiaTheme="minorEastAsia" w:hAnsi="Times New Roman" w:cs="Times New Roman"/>
          <w:i w:val="0"/>
        </w:rPr>
        <w:t xml:space="preserve"> when modeling a change in capture probabilities</w:t>
      </w:r>
      <w:r w:rsidR="00B7084A">
        <w:rPr>
          <w:rFonts w:ascii="Times New Roman" w:eastAsiaTheme="minorEastAsia" w:hAnsi="Times New Roman" w:cs="Times New Roman"/>
          <w:i w:val="0"/>
        </w:rPr>
        <w:t xml:space="preserve"> that applies only to those tr</w:t>
      </w:r>
      <w:r w:rsidR="004F0949">
        <w:rPr>
          <w:rFonts w:ascii="Times New Roman" w:eastAsiaTheme="minorEastAsia" w:hAnsi="Times New Roman" w:cs="Times New Roman"/>
          <w:i w:val="0"/>
        </w:rPr>
        <w:t>aps where the individual has be</w:t>
      </w:r>
      <w:r w:rsidR="00B7084A">
        <w:rPr>
          <w:rFonts w:ascii="Times New Roman" w:eastAsiaTheme="minorEastAsia" w:hAnsi="Times New Roman" w:cs="Times New Roman"/>
          <w:i w:val="0"/>
        </w:rPr>
        <w:t>e</w:t>
      </w:r>
      <w:r w:rsidR="004F0949">
        <w:rPr>
          <w:rFonts w:ascii="Times New Roman" w:eastAsiaTheme="minorEastAsia" w:hAnsi="Times New Roman" w:cs="Times New Roman"/>
          <w:i w:val="0"/>
        </w:rPr>
        <w:t>n</w:t>
      </w:r>
      <w:r w:rsidR="00B7084A">
        <w:rPr>
          <w:rFonts w:ascii="Times New Roman" w:eastAsiaTheme="minorEastAsia" w:hAnsi="Times New Roman" w:cs="Times New Roman"/>
          <w:i w:val="0"/>
        </w:rPr>
        <w:t xml:space="preserve"> previously captured (see </w:t>
      </w:r>
      <w:r w:rsidR="00B7084A">
        <w:rPr>
          <w:rFonts w:ascii="Times New Roman" w:eastAsiaTheme="minorEastAsia" w:hAnsi="Times New Roman" w:cs="Times New Roman"/>
        </w:rPr>
        <w:t>Model Fitting</w:t>
      </w:r>
      <w:r w:rsidR="00B7084A" w:rsidRPr="008504DD">
        <w:rPr>
          <w:rFonts w:ascii="Times New Roman" w:eastAsiaTheme="minorEastAsia" w:hAnsi="Times New Roman" w:cs="Times New Roman"/>
          <w:i w:val="0"/>
        </w:rPr>
        <w:t>)</w:t>
      </w:r>
      <w:r w:rsidR="0051109E">
        <w:rPr>
          <w:rFonts w:ascii="Times New Roman" w:eastAsiaTheme="minorEastAsia" w:hAnsi="Times New Roman" w:cs="Times New Roman"/>
          <w:i w:val="0"/>
        </w:rPr>
        <w:t xml:space="preserve">. </w:t>
      </w:r>
      <w:r w:rsidR="004117EA">
        <w:rPr>
          <w:rFonts w:ascii="Times New Roman" w:eastAsiaTheme="minorEastAsia" w:hAnsi="Times New Roman" w:cs="Times New Roman"/>
          <w:i w:val="0"/>
        </w:rPr>
        <w:t>Here</w:t>
      </w:r>
      <w:r w:rsidR="004F0949">
        <w:rPr>
          <w:rFonts w:ascii="Times New Roman" w:eastAsiaTheme="minorEastAsia" w:hAnsi="Times New Roman" w:cs="Times New Roman"/>
          <w:i w:val="0"/>
        </w:rPr>
        <w:t xml:space="preserve"> (eq. 3)</w:t>
      </w:r>
      <w:r w:rsidR="004117EA">
        <w:rPr>
          <w:rFonts w:ascii="Times New Roman" w:eastAsiaTheme="minorEastAsia" w:hAnsi="Times New Roman" w:cs="Times New Roman"/>
          <w:i w:val="0"/>
        </w:rPr>
        <w:t xml:space="preserve">, we use </w:t>
      </w:r>
      <w:r w:rsidR="004117EA">
        <w:rPr>
          <w:rFonts w:ascii="Times New Roman" w:eastAsiaTheme="minorEastAsia" w:hAnsi="Times New Roman" w:cs="Times New Roman"/>
        </w:rPr>
        <w:t xml:space="preserve">b </w:t>
      </w:r>
      <w:r w:rsidR="00B7084A">
        <w:rPr>
          <w:rFonts w:ascii="Times New Roman" w:eastAsiaTheme="minorEastAsia" w:hAnsi="Times New Roman" w:cs="Times New Roman"/>
          <w:i w:val="0"/>
        </w:rPr>
        <w:t xml:space="preserve">rather than </w:t>
      </w:r>
      <w:r w:rsidR="00B7084A" w:rsidRPr="008504DD">
        <w:rPr>
          <w:rFonts w:ascii="Times New Roman" w:eastAsiaTheme="minorEastAsia" w:hAnsi="Times New Roman" w:cs="Times New Roman"/>
        </w:rPr>
        <w:t>b</w:t>
      </w:r>
      <w:r w:rsidR="00B7084A" w:rsidRPr="008504DD">
        <w:rPr>
          <w:rFonts w:ascii="Times New Roman" w:eastAsiaTheme="minorEastAsia" w:hAnsi="Times New Roman" w:cs="Times New Roman"/>
          <w:vertAlign w:val="subscript"/>
        </w:rPr>
        <w:t>k</w:t>
      </w:r>
      <w:r w:rsidR="00B7084A">
        <w:rPr>
          <w:rFonts w:ascii="Times New Roman" w:eastAsiaTheme="minorEastAsia" w:hAnsi="Times New Roman" w:cs="Times New Roman"/>
          <w:i w:val="0"/>
        </w:rPr>
        <w:t xml:space="preserve"> even though we apply this effect only to those traps where the individual has been previously captured, and we pair this parameter with a set of trap-specific indicator variables, </w:t>
      </w:r>
      <w:proofErr w:type="spellStart"/>
      <w:r w:rsidR="00B7084A" w:rsidRPr="003C0145">
        <w:rPr>
          <w:rFonts w:ascii="Times New Roman" w:eastAsiaTheme="minorEastAsia" w:hAnsi="Times New Roman" w:cs="Times New Roman"/>
        </w:rPr>
        <w:t>C</w:t>
      </w:r>
      <w:r w:rsidR="00B7084A" w:rsidRPr="003C0145">
        <w:rPr>
          <w:rFonts w:ascii="Times New Roman" w:eastAsiaTheme="minorEastAsia" w:hAnsi="Times New Roman" w:cs="Times New Roman"/>
          <w:vertAlign w:val="subscript"/>
        </w:rPr>
        <w:t>i,k</w:t>
      </w:r>
      <w:proofErr w:type="spellEnd"/>
      <w:r w:rsidR="00B7084A" w:rsidRPr="0040630A">
        <w:rPr>
          <w:rFonts w:ascii="Times New Roman" w:eastAsiaTheme="minorEastAsia" w:hAnsi="Times New Roman" w:cs="Times New Roman"/>
          <w:i w:val="0"/>
          <w:vertAlign w:val="subscript"/>
        </w:rPr>
        <w:t xml:space="preserve"> </w:t>
      </w:r>
      <w:r w:rsidR="00B7084A">
        <w:rPr>
          <w:rFonts w:ascii="Times New Roman" w:eastAsiaTheme="minorEastAsia" w:hAnsi="Times New Roman" w:cs="Times New Roman"/>
          <w:i w:val="0"/>
          <w:vertAlign w:val="subscript"/>
        </w:rPr>
        <w:t>,</w:t>
      </w:r>
      <w:r w:rsidR="00B7084A" w:rsidRPr="001E5567">
        <w:rPr>
          <w:rFonts w:ascii="Times New Roman" w:eastAsiaTheme="minorEastAsia" w:hAnsi="Times New Roman" w:cs="Times New Roman"/>
          <w:vertAlign w:val="subscript"/>
        </w:rPr>
        <w:t>t</w:t>
      </w:r>
      <w:r w:rsidR="00B7084A">
        <w:rPr>
          <w:rFonts w:ascii="Times New Roman" w:eastAsiaTheme="minorEastAsia" w:hAnsi="Times New Roman" w:cs="Times New Roman"/>
        </w:rPr>
        <w:t>.</w:t>
      </w:r>
      <w:r w:rsidR="00B7084A">
        <w:rPr>
          <w:rFonts w:ascii="Times New Roman" w:eastAsiaTheme="minorEastAsia" w:hAnsi="Times New Roman" w:cs="Times New Roman"/>
          <w:i w:val="0"/>
        </w:rPr>
        <w:t xml:space="preserve">.  We feel this specification </w:t>
      </w:r>
      <w:r w:rsidR="004F0949">
        <w:rPr>
          <w:rFonts w:ascii="Times New Roman" w:eastAsiaTheme="minorEastAsia" w:hAnsi="Times New Roman" w:cs="Times New Roman"/>
          <w:i w:val="0"/>
        </w:rPr>
        <w:t xml:space="preserve">is more natural since the effect of a previous capture </w:t>
      </w:r>
      <w:r w:rsidR="00FA59A3">
        <w:rPr>
          <w:rFonts w:ascii="Times New Roman" w:eastAsiaTheme="minorEastAsia" w:hAnsi="Times New Roman" w:cs="Times New Roman"/>
          <w:i w:val="0"/>
        </w:rPr>
        <w:t>is assumed to be the same at every trap where a bear has been previously caught</w:t>
      </w:r>
      <w:r w:rsidR="00B7084A">
        <w:rPr>
          <w:rFonts w:ascii="Times New Roman" w:eastAsiaTheme="minorEastAsia" w:hAnsi="Times New Roman" w:cs="Times New Roman"/>
          <w:i w:val="0"/>
        </w:rPr>
        <w:t>.</w:t>
      </w:r>
      <w:r w:rsidR="00E5187E" w:rsidRPr="00E5187E">
        <w:rPr>
          <w:rFonts w:ascii="Times New Roman" w:eastAsiaTheme="minorEastAsia" w:hAnsi="Times New Roman" w:cs="Times New Roman"/>
          <w:i w:val="0"/>
        </w:rPr>
        <w:t xml:space="preserve"> </w:t>
      </w:r>
      <w:r w:rsidR="002C024D" w:rsidRPr="0040630A">
        <w:rPr>
          <w:rFonts w:ascii="Times New Roman" w:eastAsiaTheme="minorEastAsia" w:hAnsi="Times New Roman" w:cs="Times New Roman"/>
          <w:i w:val="0"/>
        </w:rPr>
        <w:t xml:space="preserve"> </w:t>
      </w:r>
    </w:p>
    <w:p w14:paraId="678ED9F3" w14:textId="77777777" w:rsidR="00157665" w:rsidRPr="0040630A" w:rsidRDefault="006D47FC" w:rsidP="008504DD">
      <w:pPr>
        <w:pStyle w:val="ImageCaption"/>
        <w:spacing w:line="480" w:lineRule="auto"/>
        <w:ind w:firstLine="720"/>
        <w:rPr>
          <w:rFonts w:ascii="Times New Roman" w:eastAsiaTheme="minorEastAsia" w:hAnsi="Times New Roman" w:cs="Times New Roman"/>
          <w:i w:val="0"/>
        </w:rPr>
      </w:pPr>
      <w:r w:rsidRPr="0040630A">
        <w:rPr>
          <w:rFonts w:ascii="Times New Roman" w:eastAsiaTheme="minorEastAsia" w:hAnsi="Times New Roman" w:cs="Times New Roman"/>
          <w:i w:val="0"/>
        </w:rPr>
        <w:t>C</w:t>
      </w:r>
      <w:r w:rsidR="00210894" w:rsidRPr="0040630A">
        <w:rPr>
          <w:rFonts w:ascii="Times New Roman" w:eastAsiaTheme="minorEastAsia" w:hAnsi="Times New Roman" w:cs="Times New Roman"/>
          <w:i w:val="0"/>
        </w:rPr>
        <w:t xml:space="preserve">apture </w:t>
      </w:r>
      <w:r w:rsidRPr="0040630A">
        <w:rPr>
          <w:rFonts w:ascii="Times New Roman" w:eastAsiaTheme="minorEastAsia" w:hAnsi="Times New Roman" w:cs="Times New Roman"/>
          <w:i w:val="0"/>
        </w:rPr>
        <w:t>histories were then simulated</w:t>
      </w:r>
      <w:r w:rsidR="00210894" w:rsidRPr="0040630A">
        <w:rPr>
          <w:rFonts w:ascii="Times New Roman" w:eastAsiaTheme="minorEastAsia" w:hAnsi="Times New Roman" w:cs="Times New Roman"/>
          <w:i w:val="0"/>
        </w:rPr>
        <w:t xml:space="preserve"> </w:t>
      </w:r>
      <w:r w:rsidR="000C7739" w:rsidRPr="0040630A">
        <w:rPr>
          <w:rFonts w:ascii="Times New Roman" w:eastAsiaTheme="minorEastAsia" w:hAnsi="Times New Roman" w:cs="Times New Roman"/>
          <w:i w:val="0"/>
        </w:rPr>
        <w:t>as</w:t>
      </w:r>
      <w:r w:rsidR="00210894" w:rsidRPr="0040630A">
        <w:rPr>
          <w:rFonts w:ascii="Times New Roman" w:eastAsiaTheme="minorEastAsia" w:hAnsi="Times New Roman" w:cs="Times New Roman"/>
          <w:i w:val="0"/>
        </w:rPr>
        <w:t xml:space="preserve"> </w:t>
      </w:r>
      <w:proofErr w:type="spellStart"/>
      <w:r w:rsidR="00210894" w:rsidRPr="0040630A">
        <w:rPr>
          <w:rFonts w:ascii="Times New Roman" w:eastAsiaTheme="minorEastAsia" w:hAnsi="Times New Roman" w:cs="Times New Roman"/>
          <w:i w:val="0"/>
        </w:rPr>
        <w:t>Bernouli</w:t>
      </w:r>
      <w:proofErr w:type="spellEnd"/>
      <w:r w:rsidR="00210894" w:rsidRPr="0040630A">
        <w:rPr>
          <w:rFonts w:ascii="Times New Roman" w:eastAsiaTheme="minorEastAsia" w:hAnsi="Times New Roman" w:cs="Times New Roman"/>
          <w:i w:val="0"/>
        </w:rPr>
        <w:t xml:space="preserve"> </w:t>
      </w:r>
      <w:r w:rsidR="000C7739" w:rsidRPr="0040630A">
        <w:rPr>
          <w:rFonts w:ascii="Times New Roman" w:eastAsiaTheme="minorEastAsia" w:hAnsi="Times New Roman" w:cs="Times New Roman"/>
          <w:i w:val="0"/>
        </w:rPr>
        <w:t>random variables</w:t>
      </w:r>
      <w:r w:rsidR="00157665" w:rsidRPr="0040630A">
        <w:rPr>
          <w:rFonts w:ascii="Times New Roman" w:eastAsiaTheme="minorEastAsia" w:hAnsi="Times New Roman" w:cs="Times New Roman"/>
          <w:i w:val="0"/>
        </w:rPr>
        <w:t>:</w:t>
      </w:r>
    </w:p>
    <w:p w14:paraId="6E4C2075" w14:textId="77777777" w:rsidR="003A45F7" w:rsidRPr="0040630A" w:rsidRDefault="003A45F7" w:rsidP="0079361C">
      <w:pPr>
        <w:pStyle w:val="ImageCaption"/>
        <w:spacing w:line="480" w:lineRule="auto"/>
        <w:jc w:val="right"/>
        <w:rPr>
          <w:rFonts w:ascii="Times New Roman" w:eastAsiaTheme="minorEastAsia" w:hAnsi="Times New Roman" w:cs="Times New Roman"/>
          <w:i w:val="0"/>
        </w:rPr>
      </w:pPr>
      <w:r w:rsidRPr="0040630A">
        <w:rPr>
          <w:rFonts w:ascii="Times New Roman" w:eastAsiaTheme="minorEastAsia" w:hAnsi="Times New Roman" w:cs="Times New Roman"/>
        </w:rPr>
        <w:lastRenderedPageBreak/>
        <w:t xml:space="preserve"> </w:t>
      </w:r>
      <w:proofErr w:type="spellStart"/>
      <w:proofErr w:type="gramStart"/>
      <w:r w:rsidRPr="0040630A">
        <w:rPr>
          <w:rFonts w:ascii="Times New Roman" w:eastAsiaTheme="minorEastAsia" w:hAnsi="Times New Roman" w:cs="Times New Roman"/>
        </w:rPr>
        <w:t>c</w:t>
      </w:r>
      <w:r w:rsidR="00157665" w:rsidRPr="0040630A">
        <w:rPr>
          <w:rFonts w:ascii="Times New Roman" w:eastAsiaTheme="minorEastAsia" w:hAnsi="Times New Roman" w:cs="Times New Roman"/>
        </w:rPr>
        <w:softHyphen/>
      </w:r>
      <w:r w:rsidR="00157665" w:rsidRPr="0040630A">
        <w:rPr>
          <w:rFonts w:ascii="Times New Roman" w:eastAsiaTheme="minorEastAsia" w:hAnsi="Times New Roman" w:cs="Times New Roman"/>
          <w:vertAlign w:val="subscript"/>
        </w:rPr>
        <w:t>i,</w:t>
      </w:r>
      <w:r w:rsidR="00207577">
        <w:rPr>
          <w:rFonts w:ascii="Times New Roman" w:eastAsiaTheme="minorEastAsia" w:hAnsi="Times New Roman" w:cs="Times New Roman"/>
          <w:vertAlign w:val="subscript"/>
        </w:rPr>
        <w:t>k</w:t>
      </w:r>
      <w:proofErr w:type="gramEnd"/>
      <w:r w:rsidR="00157665" w:rsidRPr="0040630A">
        <w:rPr>
          <w:rFonts w:ascii="Times New Roman" w:eastAsiaTheme="minorEastAsia" w:hAnsi="Times New Roman" w:cs="Times New Roman"/>
          <w:vertAlign w:val="subscript"/>
        </w:rPr>
        <w:t>,t</w:t>
      </w:r>
      <w:proofErr w:type="spellEnd"/>
      <w:r w:rsidR="00157665" w:rsidRPr="0040630A">
        <w:rPr>
          <w:rFonts w:ascii="Times New Roman" w:eastAsiaTheme="minorEastAsia" w:hAnsi="Times New Roman" w:cs="Times New Roman"/>
          <w:i w:val="0"/>
        </w:rPr>
        <w:t xml:space="preserve"> ~</w:t>
      </w:r>
      <w:proofErr w:type="spellStart"/>
      <w:r w:rsidR="00157665" w:rsidRPr="0040630A">
        <w:rPr>
          <w:rFonts w:ascii="Times New Roman" w:eastAsiaTheme="minorEastAsia" w:hAnsi="Times New Roman" w:cs="Times New Roman"/>
          <w:i w:val="0"/>
        </w:rPr>
        <w:t>Bernouli</w:t>
      </w:r>
      <w:proofErr w:type="spellEnd"/>
      <w:r w:rsidR="00157665" w:rsidRPr="0040630A">
        <w:rPr>
          <w:rFonts w:ascii="Times New Roman" w:eastAsiaTheme="minorEastAsia" w:hAnsi="Times New Roman" w:cs="Times New Roman"/>
          <w:i w:val="0"/>
        </w:rPr>
        <w:t>(</w:t>
      </w:r>
      <w:proofErr w:type="spellStart"/>
      <w:r w:rsidR="00157665" w:rsidRPr="0040630A">
        <w:rPr>
          <w:rFonts w:ascii="Times New Roman" w:eastAsiaTheme="minorEastAsia" w:hAnsi="Times New Roman" w:cs="Times New Roman"/>
        </w:rPr>
        <w:t>g</w:t>
      </w:r>
      <w:r w:rsidR="009D1E2C" w:rsidRPr="0040630A">
        <w:rPr>
          <w:rFonts w:ascii="Times New Roman" w:eastAsiaTheme="minorEastAsia" w:hAnsi="Times New Roman" w:cs="Times New Roman"/>
          <w:vertAlign w:val="subscript"/>
        </w:rPr>
        <w:t>i,k</w:t>
      </w:r>
      <w:r w:rsidR="001D1289">
        <w:rPr>
          <w:rFonts w:ascii="Times New Roman" w:eastAsiaTheme="minorEastAsia" w:hAnsi="Times New Roman" w:cs="Times New Roman"/>
          <w:vertAlign w:val="subscript"/>
        </w:rPr>
        <w:t>,t</w:t>
      </w:r>
      <w:proofErr w:type="spellEnd"/>
      <w:r w:rsidR="00157665" w:rsidRPr="0040630A">
        <w:rPr>
          <w:rFonts w:ascii="Times New Roman" w:eastAsiaTheme="minorEastAsia" w:hAnsi="Times New Roman" w:cs="Times New Roman"/>
          <w:i w:val="0"/>
        </w:rPr>
        <w:t xml:space="preserve">) </w:t>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t>(4</w:t>
      </w:r>
      <w:r w:rsidR="00210894" w:rsidRPr="0040630A">
        <w:rPr>
          <w:rFonts w:ascii="Times New Roman" w:eastAsiaTheme="minorEastAsia" w:hAnsi="Times New Roman" w:cs="Times New Roman"/>
          <w:i w:val="0"/>
        </w:rPr>
        <w:t>)</w:t>
      </w:r>
    </w:p>
    <w:p w14:paraId="798618E5" w14:textId="77777777" w:rsidR="005013F3" w:rsidRPr="0040630A" w:rsidRDefault="000C7739" w:rsidP="0079361C">
      <w:pPr>
        <w:pStyle w:val="ImageCaption"/>
        <w:spacing w:line="480" w:lineRule="auto"/>
        <w:rPr>
          <w:rFonts w:ascii="Times New Roman" w:eastAsiaTheme="minorEastAsia" w:hAnsi="Times New Roman" w:cs="Times New Roman"/>
          <w:i w:val="0"/>
        </w:rPr>
      </w:pPr>
      <w:r w:rsidRPr="0040630A">
        <w:rPr>
          <w:rFonts w:ascii="Times New Roman" w:eastAsiaTheme="minorEastAsia" w:hAnsi="Times New Roman" w:cs="Times New Roman"/>
          <w:i w:val="0"/>
        </w:rPr>
        <w:t>If captured</w:t>
      </w:r>
      <w:r w:rsidR="003A45F7" w:rsidRPr="0040630A">
        <w:rPr>
          <w:rFonts w:ascii="Times New Roman" w:eastAsiaTheme="minorEastAsia" w:hAnsi="Times New Roman" w:cs="Times New Roman"/>
          <w:i w:val="0"/>
        </w:rPr>
        <w:t>,</w:t>
      </w:r>
      <w:r w:rsidRPr="0040630A">
        <w:rPr>
          <w:rFonts w:ascii="Times New Roman" w:eastAsiaTheme="minorEastAsia" w:hAnsi="Times New Roman" w:cs="Times New Roman"/>
          <w:i w:val="0"/>
        </w:rPr>
        <w:t xml:space="preserve"> we simulated </w:t>
      </w:r>
      <w:r w:rsidR="00F054E5" w:rsidRPr="0040630A">
        <w:rPr>
          <w:rFonts w:ascii="Times New Roman" w:eastAsiaTheme="minorEastAsia" w:hAnsi="Times New Roman" w:cs="Times New Roman"/>
          <w:i w:val="0"/>
        </w:rPr>
        <w:t>a number of samples</w:t>
      </w:r>
      <w:r w:rsidRPr="0040630A">
        <w:rPr>
          <w:rFonts w:ascii="Times New Roman" w:eastAsiaTheme="minorEastAsia" w:hAnsi="Times New Roman" w:cs="Times New Roman"/>
          <w:i w:val="0"/>
        </w:rPr>
        <w:t xml:space="preserve"> left at the trap</w:t>
      </w:r>
      <w:r w:rsidR="003A45F7" w:rsidRPr="0040630A">
        <w:rPr>
          <w:rFonts w:ascii="Times New Roman" w:eastAsiaTheme="minorEastAsia" w:hAnsi="Times New Roman" w:cs="Times New Roman"/>
          <w:i w:val="0"/>
        </w:rPr>
        <w:t xml:space="preserve">, </w:t>
      </w:r>
      <w:proofErr w:type="spellStart"/>
      <w:proofErr w:type="gramStart"/>
      <w:r w:rsidR="003A45F7" w:rsidRPr="0040630A">
        <w:rPr>
          <w:rFonts w:ascii="Times New Roman" w:eastAsiaTheme="minorEastAsia" w:hAnsi="Times New Roman" w:cs="Times New Roman"/>
        </w:rPr>
        <w:t>I</w:t>
      </w:r>
      <w:r w:rsidR="009D1E2C" w:rsidRPr="0040630A">
        <w:rPr>
          <w:rFonts w:ascii="Times New Roman" w:eastAsiaTheme="minorEastAsia" w:hAnsi="Times New Roman" w:cs="Times New Roman"/>
          <w:vertAlign w:val="subscript"/>
        </w:rPr>
        <w:t>i,k</w:t>
      </w:r>
      <w:proofErr w:type="gramEnd"/>
      <w:r w:rsidR="001D1289">
        <w:rPr>
          <w:rFonts w:ascii="Times New Roman" w:eastAsiaTheme="minorEastAsia" w:hAnsi="Times New Roman" w:cs="Times New Roman"/>
          <w:vertAlign w:val="subscript"/>
        </w:rPr>
        <w:t>,t</w:t>
      </w:r>
      <w:proofErr w:type="spellEnd"/>
      <w:r w:rsidRPr="0040630A">
        <w:rPr>
          <w:rFonts w:ascii="Times New Roman" w:eastAsiaTheme="minorEastAsia" w:hAnsi="Times New Roman" w:cs="Times New Roman"/>
          <w:i w:val="0"/>
        </w:rPr>
        <w:t>, using a Poisson distribution:</w:t>
      </w:r>
      <w:r w:rsidR="003A45F7" w:rsidRPr="0040630A">
        <w:rPr>
          <w:rFonts w:ascii="Times New Roman" w:eastAsiaTheme="minorEastAsia" w:hAnsi="Times New Roman" w:cs="Times New Roman"/>
          <w:i w:val="0"/>
        </w:rPr>
        <w:t xml:space="preserve">  </w:t>
      </w:r>
    </w:p>
    <w:p w14:paraId="2875F4B7" w14:textId="77777777" w:rsidR="003A45F7" w:rsidRPr="0040630A" w:rsidRDefault="003A45F7" w:rsidP="0079361C">
      <w:pPr>
        <w:pStyle w:val="ImageCaption"/>
        <w:spacing w:line="480" w:lineRule="auto"/>
        <w:jc w:val="right"/>
        <w:rPr>
          <w:rFonts w:ascii="Times New Roman" w:eastAsiaTheme="minorEastAsia" w:hAnsi="Times New Roman" w:cs="Times New Roman"/>
          <w:i w:val="0"/>
        </w:rPr>
      </w:pPr>
      <w:proofErr w:type="spellStart"/>
      <w:proofErr w:type="gramStart"/>
      <w:r w:rsidRPr="0040630A">
        <w:rPr>
          <w:rFonts w:ascii="Times New Roman" w:eastAsiaTheme="minorEastAsia" w:hAnsi="Times New Roman" w:cs="Times New Roman"/>
        </w:rPr>
        <w:t>I</w:t>
      </w:r>
      <w:r w:rsidRPr="0040630A">
        <w:rPr>
          <w:rFonts w:ascii="Times New Roman" w:eastAsiaTheme="minorEastAsia" w:hAnsi="Times New Roman" w:cs="Times New Roman"/>
          <w:vertAlign w:val="subscript"/>
        </w:rPr>
        <w:t>i,</w:t>
      </w:r>
      <w:r w:rsidR="001D1289">
        <w:rPr>
          <w:rFonts w:ascii="Times New Roman" w:eastAsiaTheme="minorEastAsia" w:hAnsi="Times New Roman" w:cs="Times New Roman"/>
          <w:vertAlign w:val="subscript"/>
        </w:rPr>
        <w:t>k</w:t>
      </w:r>
      <w:proofErr w:type="gramEnd"/>
      <w:r w:rsidRPr="0040630A">
        <w:rPr>
          <w:rFonts w:ascii="Times New Roman" w:eastAsiaTheme="minorEastAsia" w:hAnsi="Times New Roman" w:cs="Times New Roman"/>
          <w:vertAlign w:val="subscript"/>
        </w:rPr>
        <w:t>,t</w:t>
      </w:r>
      <w:proofErr w:type="spellEnd"/>
      <w:r w:rsidRPr="0040630A">
        <w:rPr>
          <w:rFonts w:ascii="Times New Roman" w:eastAsiaTheme="minorEastAsia" w:hAnsi="Times New Roman" w:cs="Times New Roman"/>
          <w:i w:val="0"/>
        </w:rPr>
        <w:t xml:space="preserve"> </w:t>
      </w:r>
      <w:r w:rsidR="00210894" w:rsidRPr="0040630A">
        <w:rPr>
          <w:rFonts w:ascii="Times New Roman" w:eastAsiaTheme="minorEastAsia" w:hAnsi="Times New Roman" w:cs="Times New Roman"/>
        </w:rPr>
        <w:t xml:space="preserve"> </w:t>
      </w:r>
      <w:r w:rsidRPr="0040630A">
        <w:rPr>
          <w:rFonts w:ascii="Times New Roman" w:eastAsiaTheme="minorEastAsia" w:hAnsi="Times New Roman" w:cs="Times New Roman"/>
          <w:i w:val="0"/>
        </w:rPr>
        <w:t>~ Poisson(</w:t>
      </w:r>
      <w:proofErr w:type="spellStart"/>
      <w:r w:rsidR="00210894" w:rsidRPr="0040630A">
        <w:rPr>
          <w:rFonts w:ascii="Times New Roman" w:eastAsiaTheme="minorEastAsia" w:hAnsi="Times New Roman" w:cs="Times New Roman"/>
        </w:rPr>
        <w:t>λ</w:t>
      </w:r>
      <w:r w:rsidR="00210894" w:rsidRPr="0040630A">
        <w:rPr>
          <w:rFonts w:ascii="Times New Roman" w:eastAsiaTheme="minorEastAsia" w:hAnsi="Times New Roman" w:cs="Times New Roman"/>
        </w:rPr>
        <w:softHyphen/>
      </w:r>
      <w:r w:rsidR="00396772" w:rsidRPr="0040630A">
        <w:rPr>
          <w:rFonts w:ascii="Times New Roman" w:eastAsiaTheme="minorEastAsia" w:hAnsi="Times New Roman" w:cs="Times New Roman"/>
          <w:vertAlign w:val="subscript"/>
        </w:rPr>
        <w:t>i</w:t>
      </w:r>
      <w:proofErr w:type="spellEnd"/>
      <w:r w:rsidR="00396772" w:rsidRPr="0040630A">
        <w:rPr>
          <w:rFonts w:ascii="Times New Roman" w:eastAsiaTheme="minorEastAsia" w:hAnsi="Times New Roman" w:cs="Times New Roman"/>
          <w:vertAlign w:val="subscript"/>
        </w:rPr>
        <w:t xml:space="preserve"> </w:t>
      </w:r>
      <w:proofErr w:type="spellStart"/>
      <w:r w:rsidR="000C7739" w:rsidRPr="0040630A">
        <w:rPr>
          <w:rFonts w:ascii="Times New Roman" w:eastAsiaTheme="minorEastAsia" w:hAnsi="Times New Roman" w:cs="Times New Roman"/>
        </w:rPr>
        <w:t>c</w:t>
      </w:r>
      <w:r w:rsidR="009D1E2C" w:rsidRPr="0040630A">
        <w:rPr>
          <w:rFonts w:ascii="Times New Roman" w:eastAsiaTheme="minorEastAsia" w:hAnsi="Times New Roman" w:cs="Times New Roman"/>
          <w:vertAlign w:val="subscript"/>
        </w:rPr>
        <w:t>i,k</w:t>
      </w:r>
      <w:r w:rsidR="001D1289">
        <w:rPr>
          <w:rFonts w:ascii="Times New Roman" w:eastAsiaTheme="minorEastAsia" w:hAnsi="Times New Roman" w:cs="Times New Roman"/>
          <w:vertAlign w:val="subscript"/>
        </w:rPr>
        <w:t>,t</w:t>
      </w:r>
      <w:proofErr w:type="spellEnd"/>
      <w:r w:rsidR="00210894" w:rsidRPr="0040630A">
        <w:rPr>
          <w:rFonts w:ascii="Times New Roman" w:eastAsiaTheme="minorEastAsia" w:hAnsi="Times New Roman" w:cs="Times New Roman"/>
          <w:i w:val="0"/>
        </w:rPr>
        <w:t>) with log(</w:t>
      </w:r>
      <w:proofErr w:type="spellStart"/>
      <w:r w:rsidR="00210894" w:rsidRPr="0040630A">
        <w:rPr>
          <w:rFonts w:ascii="Times New Roman" w:eastAsiaTheme="minorEastAsia" w:hAnsi="Times New Roman" w:cs="Times New Roman"/>
        </w:rPr>
        <w:t>λ</w:t>
      </w:r>
      <w:r w:rsidR="00210894" w:rsidRPr="0040630A">
        <w:rPr>
          <w:rFonts w:ascii="Times New Roman" w:eastAsiaTheme="minorEastAsia" w:hAnsi="Times New Roman" w:cs="Times New Roman"/>
        </w:rPr>
        <w:softHyphen/>
      </w:r>
      <w:r w:rsidR="00210894" w:rsidRPr="0040630A">
        <w:rPr>
          <w:rFonts w:ascii="Times New Roman" w:eastAsiaTheme="minorEastAsia" w:hAnsi="Times New Roman" w:cs="Times New Roman"/>
          <w:vertAlign w:val="subscript"/>
        </w:rPr>
        <w:t>i</w:t>
      </w:r>
      <w:proofErr w:type="spellEnd"/>
      <w:r w:rsidR="00210894" w:rsidRPr="0040630A">
        <w:rPr>
          <w:rFonts w:ascii="Times New Roman" w:eastAsiaTheme="minorEastAsia" w:hAnsi="Times New Roman" w:cs="Times New Roman"/>
          <w:i w:val="0"/>
        </w:rPr>
        <w:t xml:space="preserve">) = </w:t>
      </w:r>
      <w:proofErr w:type="spellStart"/>
      <w:r w:rsidRPr="0040630A">
        <w:rPr>
          <w:rFonts w:ascii="Times New Roman" w:eastAsiaTheme="minorEastAsia" w:hAnsi="Times New Roman" w:cs="Times New Roman"/>
        </w:rPr>
        <w:t>γ+δ</w:t>
      </w:r>
      <w:r w:rsidR="00BA1156" w:rsidRPr="0040630A">
        <w:rPr>
          <w:rFonts w:ascii="Times New Roman" w:eastAsiaTheme="minorEastAsia" w:hAnsi="Times New Roman" w:cs="Times New Roman"/>
          <w:vertAlign w:val="subscript"/>
        </w:rPr>
        <w:t>i</w:t>
      </w:r>
      <w:proofErr w:type="spellEnd"/>
      <w:r w:rsidRPr="0040630A">
        <w:rPr>
          <w:rFonts w:ascii="Times New Roman" w:eastAsiaTheme="minorEastAsia" w:hAnsi="Times New Roman" w:cs="Times New Roman"/>
        </w:rPr>
        <w:t xml:space="preserve"> </w:t>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t>(5</w:t>
      </w:r>
      <w:r w:rsidR="00210894" w:rsidRPr="0040630A">
        <w:rPr>
          <w:rFonts w:ascii="Times New Roman" w:eastAsiaTheme="minorEastAsia" w:hAnsi="Times New Roman" w:cs="Times New Roman"/>
          <w:i w:val="0"/>
        </w:rPr>
        <w:t>)</w:t>
      </w:r>
    </w:p>
    <w:p w14:paraId="5039DD22" w14:textId="77777777" w:rsidR="00A8024E" w:rsidRDefault="000E6CCC" w:rsidP="0079361C">
      <w:pPr>
        <w:pStyle w:val="ImageCaption"/>
        <w:spacing w:line="480" w:lineRule="auto"/>
        <w:rPr>
          <w:rFonts w:ascii="Times New Roman" w:eastAsiaTheme="minorEastAsia" w:hAnsi="Times New Roman" w:cs="Times New Roman"/>
          <w:i w:val="0"/>
        </w:rPr>
      </w:pPr>
      <w:r>
        <w:rPr>
          <w:rFonts w:ascii="Times New Roman" w:eastAsiaTheme="minorEastAsia" w:hAnsi="Times New Roman" w:cs="Times New Roman"/>
          <w:i w:val="0"/>
        </w:rPr>
        <w:t xml:space="preserve">By including </w:t>
      </w:r>
      <w:r w:rsidR="00BF53DF" w:rsidRPr="003C0145">
        <w:rPr>
          <w:rFonts w:ascii="Times New Roman" w:eastAsia="Times New Roman" w:hAnsi="Times New Roman" w:cs="Times New Roman"/>
          <w:color w:val="000000" w:themeColor="text1"/>
          <w:kern w:val="24"/>
          <w:lang w:val="el-GR"/>
        </w:rPr>
        <w:t>δ</w:t>
      </w:r>
      <w:proofErr w:type="spellStart"/>
      <w:r w:rsidR="00BF53DF" w:rsidRPr="003C0145">
        <w:rPr>
          <w:rFonts w:ascii="Times New Roman" w:eastAsia="Times New Roman" w:hAnsi="Times New Roman" w:cs="Times New Roman"/>
          <w:color w:val="000000" w:themeColor="text1"/>
          <w:kern w:val="24"/>
          <w:vertAlign w:val="subscript"/>
        </w:rPr>
        <w:t>i</w:t>
      </w:r>
      <w:proofErr w:type="spellEnd"/>
      <w:r w:rsidR="00BF53DF">
        <w:rPr>
          <w:rFonts w:ascii="Times New Roman" w:eastAsiaTheme="minorEastAsia" w:hAnsi="Times New Roman" w:cs="Times New Roman"/>
          <w:i w:val="0"/>
        </w:rPr>
        <w:t xml:space="preserve"> </w:t>
      </w:r>
      <w:r w:rsidR="001D1289">
        <w:rPr>
          <w:rFonts w:ascii="Times New Roman" w:eastAsiaTheme="minorEastAsia" w:hAnsi="Times New Roman" w:cs="Times New Roman"/>
          <w:i w:val="0"/>
        </w:rPr>
        <w:t>(</w:t>
      </w:r>
      <w:r>
        <w:rPr>
          <w:rFonts w:ascii="Times New Roman" w:eastAsiaTheme="minorEastAsia" w:hAnsi="Times New Roman" w:cs="Times New Roman"/>
          <w:i w:val="0"/>
        </w:rPr>
        <w:t>above</w:t>
      </w:r>
      <w:r w:rsidR="001D1289">
        <w:rPr>
          <w:rFonts w:ascii="Times New Roman" w:eastAsiaTheme="minorEastAsia" w:hAnsi="Times New Roman" w:cs="Times New Roman"/>
          <w:i w:val="0"/>
        </w:rPr>
        <w:t>)</w:t>
      </w:r>
      <w:r>
        <w:rPr>
          <w:rFonts w:ascii="Times New Roman" w:eastAsiaTheme="minorEastAsia" w:hAnsi="Times New Roman" w:cs="Times New Roman"/>
          <w:i w:val="0"/>
        </w:rPr>
        <w:t xml:space="preserve">, we assume that bears that have a higher propensity for being captured are also more likely to leave </w:t>
      </w:r>
      <w:r w:rsidR="001D1289">
        <w:rPr>
          <w:rFonts w:ascii="Times New Roman" w:eastAsiaTheme="minorEastAsia" w:hAnsi="Times New Roman" w:cs="Times New Roman"/>
          <w:i w:val="0"/>
        </w:rPr>
        <w:t xml:space="preserve">more </w:t>
      </w:r>
      <w:r>
        <w:rPr>
          <w:rFonts w:ascii="Times New Roman" w:eastAsiaTheme="minorEastAsia" w:hAnsi="Times New Roman" w:cs="Times New Roman"/>
          <w:i w:val="0"/>
        </w:rPr>
        <w:t>samples at a trap</w:t>
      </w:r>
      <w:r w:rsidR="00BF53DF">
        <w:rPr>
          <w:rFonts w:ascii="Times New Roman" w:eastAsiaTheme="minorEastAsia" w:hAnsi="Times New Roman" w:cs="Times New Roman"/>
          <w:i w:val="0"/>
        </w:rPr>
        <w:t>.</w:t>
      </w:r>
      <w:r>
        <w:rPr>
          <w:rFonts w:ascii="Times New Roman" w:eastAsiaTheme="minorEastAsia" w:hAnsi="Times New Roman" w:cs="Times New Roman"/>
          <w:i w:val="0"/>
        </w:rPr>
        <w:t xml:space="preserve"> </w:t>
      </w:r>
    </w:p>
    <w:p w14:paraId="32114480" w14:textId="00ACC35F" w:rsidR="004E188B" w:rsidRPr="00B23A44" w:rsidRDefault="004160AD" w:rsidP="00DF611A">
      <w:pPr>
        <w:pStyle w:val="Heading2"/>
        <w:spacing w:line="480" w:lineRule="auto"/>
        <w:rPr>
          <w:rFonts w:ascii="Times New Roman" w:hAnsi="Times New Roman" w:cs="Times New Roman"/>
          <w:color w:val="auto"/>
          <w:sz w:val="24"/>
          <w:szCs w:val="24"/>
        </w:rPr>
      </w:pPr>
      <w:bookmarkStart w:id="16" w:name="subsampling"/>
      <w:bookmarkEnd w:id="16"/>
      <w:r w:rsidRPr="00B23A44">
        <w:rPr>
          <w:rFonts w:ascii="Times New Roman" w:hAnsi="Times New Roman" w:cs="Times New Roman"/>
          <w:color w:val="auto"/>
          <w:sz w:val="24"/>
          <w:szCs w:val="24"/>
        </w:rPr>
        <w:t>Subsampling</w:t>
      </w:r>
      <w:r w:rsidR="00AD22BE">
        <w:rPr>
          <w:rFonts w:ascii="Times New Roman" w:hAnsi="Times New Roman" w:cs="Times New Roman"/>
          <w:color w:val="auto"/>
          <w:sz w:val="24"/>
          <w:szCs w:val="24"/>
        </w:rPr>
        <w:t xml:space="preserve"> simulations</w:t>
      </w:r>
    </w:p>
    <w:p w14:paraId="5B7DBB83" w14:textId="3AF2FFFC" w:rsidR="00A83210" w:rsidRPr="0040630A" w:rsidRDefault="00AD22BE" w:rsidP="00A36191">
      <w:pPr>
        <w:pStyle w:val="FirstParagraph"/>
        <w:spacing w:line="480" w:lineRule="auto"/>
        <w:ind w:firstLine="720"/>
        <w:rPr>
          <w:rFonts w:ascii="Times New Roman" w:hAnsi="Times New Roman" w:cs="Times New Roman"/>
        </w:rPr>
      </w:pPr>
      <w:r>
        <w:rPr>
          <w:rFonts w:ascii="Times New Roman" w:hAnsi="Times New Roman" w:cs="Times New Roman"/>
        </w:rPr>
        <w:t>We conducted simulations to explore the effects of</w:t>
      </w:r>
      <w:r w:rsidR="004160AD" w:rsidRPr="0040630A">
        <w:rPr>
          <w:rFonts w:ascii="Times New Roman" w:hAnsi="Times New Roman" w:cs="Times New Roman"/>
        </w:rPr>
        <w:t xml:space="preserve"> </w:t>
      </w:r>
      <w:r w:rsidR="00C71625" w:rsidRPr="0040630A">
        <w:rPr>
          <w:rFonts w:ascii="Times New Roman" w:hAnsi="Times New Roman" w:cs="Times New Roman"/>
        </w:rPr>
        <w:t>two alternative strategies</w:t>
      </w:r>
      <w:r w:rsidR="008939FB">
        <w:rPr>
          <w:rFonts w:ascii="Times New Roman" w:hAnsi="Times New Roman" w:cs="Times New Roman"/>
        </w:rPr>
        <w:t xml:space="preserve"> for subsampling</w:t>
      </w:r>
      <w:r w:rsidR="00A37288">
        <w:rPr>
          <w:rFonts w:ascii="Times New Roman" w:hAnsi="Times New Roman" w:cs="Times New Roman"/>
        </w:rPr>
        <w:t xml:space="preserve"> </w:t>
      </w:r>
      <w:r w:rsidR="00120994">
        <w:rPr>
          <w:rFonts w:ascii="Times New Roman" w:hAnsi="Times New Roman" w:cs="Times New Roman"/>
        </w:rPr>
        <w:t xml:space="preserve">hair </w:t>
      </w:r>
      <w:r w:rsidR="00A37288">
        <w:rPr>
          <w:rFonts w:ascii="Times New Roman" w:hAnsi="Times New Roman" w:cs="Times New Roman"/>
        </w:rPr>
        <w:t>left at hair traps in both the empirical and simulated data sets</w:t>
      </w:r>
      <w:r w:rsidR="00C71625" w:rsidRPr="0040630A">
        <w:rPr>
          <w:rFonts w:ascii="Times New Roman" w:hAnsi="Times New Roman" w:cs="Times New Roman"/>
        </w:rPr>
        <w:t xml:space="preserve">: </w:t>
      </w:r>
      <w:r w:rsidR="00A37288">
        <w:rPr>
          <w:rFonts w:ascii="Times New Roman" w:hAnsi="Times New Roman" w:cs="Times New Roman"/>
        </w:rPr>
        <w:t xml:space="preserve">1) </w:t>
      </w:r>
      <w:r w:rsidR="004160AD" w:rsidRPr="0040630A">
        <w:rPr>
          <w:rFonts w:ascii="Times New Roman" w:hAnsi="Times New Roman" w:cs="Times New Roman"/>
          <w:i/>
        </w:rPr>
        <w:t>simple random sampling</w:t>
      </w:r>
      <w:r w:rsidR="007C03C6" w:rsidRPr="0040630A">
        <w:rPr>
          <w:rFonts w:ascii="Times New Roman" w:hAnsi="Times New Roman" w:cs="Times New Roman"/>
        </w:rPr>
        <w:t xml:space="preserve"> (SRS)</w:t>
      </w:r>
      <w:r w:rsidR="00A83210" w:rsidRPr="0040630A">
        <w:rPr>
          <w:rFonts w:ascii="Times New Roman" w:hAnsi="Times New Roman" w:cs="Times New Roman"/>
        </w:rPr>
        <w:t>,</w:t>
      </w:r>
      <w:r w:rsidR="004160AD" w:rsidRPr="0040630A">
        <w:rPr>
          <w:rFonts w:ascii="Times New Roman" w:hAnsi="Times New Roman" w:cs="Times New Roman"/>
        </w:rPr>
        <w:t xml:space="preserve"> and </w:t>
      </w:r>
      <w:r w:rsidR="00A37288">
        <w:rPr>
          <w:rFonts w:ascii="Times New Roman" w:hAnsi="Times New Roman" w:cs="Times New Roman"/>
        </w:rPr>
        <w:t xml:space="preserve">2) </w:t>
      </w:r>
      <w:r w:rsidR="004160AD" w:rsidRPr="0040630A">
        <w:rPr>
          <w:rFonts w:ascii="Times New Roman" w:hAnsi="Times New Roman" w:cs="Times New Roman"/>
        </w:rPr>
        <w:t>a subsampling method that gives preference to unique site-sessions</w:t>
      </w:r>
      <w:r w:rsidR="000C7739" w:rsidRPr="0040630A">
        <w:rPr>
          <w:rFonts w:ascii="Times New Roman" w:hAnsi="Times New Roman" w:cs="Times New Roman"/>
        </w:rPr>
        <w:t xml:space="preserve">, which we will refer to as </w:t>
      </w:r>
      <w:r w:rsidR="007A6BF0" w:rsidRPr="0040630A">
        <w:rPr>
          <w:rFonts w:ascii="Times New Roman" w:hAnsi="Times New Roman" w:cs="Times New Roman"/>
          <w:i/>
        </w:rPr>
        <w:t>site-session preferred</w:t>
      </w:r>
      <w:r w:rsidR="007A6BF0" w:rsidRPr="0040630A">
        <w:rPr>
          <w:rFonts w:ascii="Times New Roman" w:hAnsi="Times New Roman" w:cs="Times New Roman"/>
        </w:rPr>
        <w:t xml:space="preserve"> (</w:t>
      </w:r>
      <w:r w:rsidR="00447022" w:rsidRPr="0040630A">
        <w:rPr>
          <w:rFonts w:ascii="Times New Roman" w:hAnsi="Times New Roman" w:cs="Times New Roman"/>
          <w:i/>
        </w:rPr>
        <w:t>S</w:t>
      </w:r>
      <w:r w:rsidR="00447022">
        <w:rPr>
          <w:rFonts w:ascii="Times New Roman" w:hAnsi="Times New Roman" w:cs="Times New Roman"/>
          <w:i/>
        </w:rPr>
        <w:t>PR</w:t>
      </w:r>
      <w:r w:rsidR="007A6BF0" w:rsidRPr="0040630A">
        <w:rPr>
          <w:rFonts w:ascii="Times New Roman" w:hAnsi="Times New Roman" w:cs="Times New Roman"/>
        </w:rPr>
        <w:t>)</w:t>
      </w:r>
      <w:r w:rsidR="004160AD" w:rsidRPr="0040630A">
        <w:rPr>
          <w:rFonts w:ascii="Times New Roman" w:hAnsi="Times New Roman" w:cs="Times New Roman"/>
        </w:rPr>
        <w:t xml:space="preserve">. </w:t>
      </w:r>
      <w:r w:rsidR="000C7739" w:rsidRPr="0040630A">
        <w:rPr>
          <w:rFonts w:ascii="Times New Roman" w:hAnsi="Times New Roman" w:cs="Times New Roman"/>
        </w:rPr>
        <w:t xml:space="preserve"> With simple random sampling</w:t>
      </w:r>
      <w:r w:rsidR="007C03C6" w:rsidRPr="0040630A">
        <w:rPr>
          <w:rFonts w:ascii="Times New Roman" w:hAnsi="Times New Roman" w:cs="Times New Roman"/>
        </w:rPr>
        <w:t xml:space="preserve">, </w:t>
      </w:r>
      <w:r w:rsidR="004160AD" w:rsidRPr="0040630A">
        <w:rPr>
          <w:rFonts w:ascii="Times New Roman" w:hAnsi="Times New Roman" w:cs="Times New Roman"/>
          <w:i/>
        </w:rPr>
        <w:t>n</w:t>
      </w:r>
      <w:r w:rsidR="004160AD" w:rsidRPr="0040630A">
        <w:rPr>
          <w:rFonts w:ascii="Times New Roman" w:hAnsi="Times New Roman" w:cs="Times New Roman"/>
        </w:rPr>
        <w:t xml:space="preserve"> samples </w:t>
      </w:r>
      <w:r w:rsidR="000C7739" w:rsidRPr="0040630A">
        <w:rPr>
          <w:rFonts w:ascii="Times New Roman" w:hAnsi="Times New Roman" w:cs="Times New Roman"/>
        </w:rPr>
        <w:t>were</w:t>
      </w:r>
      <w:r w:rsidR="004160AD" w:rsidRPr="0040630A">
        <w:rPr>
          <w:rFonts w:ascii="Times New Roman" w:hAnsi="Times New Roman" w:cs="Times New Roman"/>
        </w:rPr>
        <w:t xml:space="preserve"> chosen at random from the set</w:t>
      </w:r>
      <w:r w:rsidR="000C7739" w:rsidRPr="0040630A">
        <w:rPr>
          <w:rFonts w:ascii="Times New Roman" w:hAnsi="Times New Roman" w:cs="Times New Roman"/>
        </w:rPr>
        <w:t xml:space="preserve"> of hair clusters pooled across the different sites and trapping</w:t>
      </w:r>
      <w:r w:rsidR="004160AD" w:rsidRPr="0040630A">
        <w:rPr>
          <w:rFonts w:ascii="Times New Roman" w:hAnsi="Times New Roman" w:cs="Times New Roman"/>
        </w:rPr>
        <w:t xml:space="preserve"> period</w:t>
      </w:r>
      <w:r w:rsidR="000C7739" w:rsidRPr="0040630A">
        <w:rPr>
          <w:rFonts w:ascii="Times New Roman" w:hAnsi="Times New Roman" w:cs="Times New Roman"/>
        </w:rPr>
        <w:t>s</w:t>
      </w:r>
      <w:r w:rsidR="004160AD" w:rsidRPr="0040630A">
        <w:rPr>
          <w:rFonts w:ascii="Times New Roman" w:hAnsi="Times New Roman" w:cs="Times New Roman"/>
        </w:rPr>
        <w:t xml:space="preserve">. </w:t>
      </w:r>
      <w:r w:rsidR="000C7739" w:rsidRPr="0040630A">
        <w:rPr>
          <w:rFonts w:ascii="Times New Roman" w:hAnsi="Times New Roman" w:cs="Times New Roman"/>
        </w:rPr>
        <w:t xml:space="preserve">Alternatively, with </w:t>
      </w:r>
      <w:r w:rsidR="00BD1FEC" w:rsidRPr="0040630A">
        <w:rPr>
          <w:rFonts w:ascii="Times New Roman" w:hAnsi="Times New Roman" w:cs="Times New Roman"/>
          <w:i/>
        </w:rPr>
        <w:t>S</w:t>
      </w:r>
      <w:r w:rsidR="00447022">
        <w:rPr>
          <w:rFonts w:ascii="Times New Roman" w:hAnsi="Times New Roman" w:cs="Times New Roman"/>
          <w:i/>
        </w:rPr>
        <w:t>PR</w:t>
      </w:r>
      <w:r w:rsidR="000C7739" w:rsidRPr="0040630A">
        <w:rPr>
          <w:rFonts w:ascii="Times New Roman" w:hAnsi="Times New Roman" w:cs="Times New Roman"/>
        </w:rPr>
        <w:t xml:space="preserve">, we tried to maximize the number of unique site-sessions represented in the subsample. </w:t>
      </w:r>
      <w:r w:rsidR="00A1621F" w:rsidRPr="0040630A">
        <w:rPr>
          <w:rFonts w:ascii="Times New Roman" w:hAnsi="Times New Roman" w:cs="Times New Roman"/>
        </w:rPr>
        <w:t xml:space="preserve">Let </w:t>
      </w:r>
      <w:proofErr w:type="spellStart"/>
      <w:r w:rsidR="00A1621F" w:rsidRPr="0040630A">
        <w:rPr>
          <w:rFonts w:ascii="Times New Roman" w:hAnsi="Times New Roman" w:cs="Times New Roman"/>
          <w:i/>
        </w:rPr>
        <w:t>m</w:t>
      </w:r>
      <w:proofErr w:type="spellEnd"/>
      <w:r w:rsidR="00A1621F" w:rsidRPr="0040630A">
        <w:rPr>
          <w:rFonts w:ascii="Times New Roman" w:hAnsi="Times New Roman" w:cs="Times New Roman"/>
        </w:rPr>
        <w:t xml:space="preserve"> represent the</w:t>
      </w:r>
      <w:r w:rsidR="00A25806" w:rsidRPr="0040630A">
        <w:rPr>
          <w:rFonts w:ascii="Times New Roman" w:hAnsi="Times New Roman" w:cs="Times New Roman"/>
        </w:rPr>
        <w:t xml:space="preserve"> number of unique site-sessions</w:t>
      </w:r>
      <w:r w:rsidR="00A1621F" w:rsidRPr="0040630A">
        <w:rPr>
          <w:rFonts w:ascii="Times New Roman" w:hAnsi="Times New Roman" w:cs="Times New Roman"/>
        </w:rPr>
        <w:t xml:space="preserve"> in the full </w:t>
      </w:r>
      <w:r w:rsidR="00FF1B33">
        <w:rPr>
          <w:rFonts w:ascii="Times New Roman" w:hAnsi="Times New Roman" w:cs="Times New Roman"/>
        </w:rPr>
        <w:t>data set</w:t>
      </w:r>
      <w:r w:rsidR="00A1621F" w:rsidRPr="0040630A">
        <w:rPr>
          <w:rFonts w:ascii="Times New Roman" w:hAnsi="Times New Roman" w:cs="Times New Roman"/>
        </w:rPr>
        <w:t xml:space="preserve">.  If </w:t>
      </w:r>
      <w:r w:rsidR="00A1621F" w:rsidRPr="0040630A">
        <w:rPr>
          <w:rFonts w:ascii="Times New Roman" w:hAnsi="Times New Roman" w:cs="Times New Roman"/>
          <w:i/>
        </w:rPr>
        <w:t xml:space="preserve">m </w:t>
      </w:r>
      <w:r w:rsidR="00B85628">
        <w:rPr>
          <w:rFonts w:ascii="Times New Roman" w:hAnsi="Times New Roman" w:cs="Times New Roman"/>
          <w:i/>
        </w:rPr>
        <w:t>&gt;</w:t>
      </w:r>
      <w:r w:rsidR="00A1621F" w:rsidRPr="0040630A">
        <w:rPr>
          <w:rFonts w:ascii="Times New Roman" w:hAnsi="Times New Roman" w:cs="Times New Roman"/>
          <w:i/>
        </w:rPr>
        <w:t xml:space="preserve"> n</w:t>
      </w:r>
      <w:r w:rsidR="00A25806" w:rsidRPr="0040630A">
        <w:rPr>
          <w:rFonts w:ascii="Times New Roman" w:hAnsi="Times New Roman" w:cs="Times New Roman"/>
        </w:rPr>
        <w:t xml:space="preserve">, we randomly choose </w:t>
      </w:r>
      <w:r w:rsidR="000C7739" w:rsidRPr="0040630A">
        <w:rPr>
          <w:rFonts w:ascii="Times New Roman" w:hAnsi="Times New Roman" w:cs="Times New Roman"/>
          <w:i/>
        </w:rPr>
        <w:t xml:space="preserve">n </w:t>
      </w:r>
      <w:r w:rsidR="00A25806" w:rsidRPr="0040630A">
        <w:rPr>
          <w:rFonts w:ascii="Times New Roman" w:hAnsi="Times New Roman" w:cs="Times New Roman"/>
        </w:rPr>
        <w:t xml:space="preserve">unique site-sessions, with 1 sample randomly selected from each of these site-sessions (in the survey sampling literature, this would be referred to as a 2-stage cluster sample).  When </w:t>
      </w:r>
      <w:r w:rsidR="00A25806" w:rsidRPr="0040630A">
        <w:rPr>
          <w:rFonts w:ascii="Times New Roman" w:hAnsi="Times New Roman" w:cs="Times New Roman"/>
          <w:i/>
        </w:rPr>
        <w:t xml:space="preserve">n </w:t>
      </w:r>
      <w:r w:rsidR="00A25806" w:rsidRPr="0040630A">
        <w:rPr>
          <w:rFonts w:ascii="Times New Roman" w:hAnsi="Times New Roman" w:cs="Times New Roman"/>
        </w:rPr>
        <w:t>&gt;</w:t>
      </w:r>
      <w:r w:rsidR="00A1621F" w:rsidRPr="0040630A">
        <w:rPr>
          <w:rFonts w:ascii="Times New Roman" w:hAnsi="Times New Roman" w:cs="Times New Roman"/>
        </w:rPr>
        <w:t xml:space="preserve"> </w:t>
      </w:r>
      <w:r w:rsidR="00A1621F" w:rsidRPr="0040630A">
        <w:rPr>
          <w:rFonts w:ascii="Times New Roman" w:hAnsi="Times New Roman" w:cs="Times New Roman"/>
          <w:i/>
        </w:rPr>
        <w:t>m</w:t>
      </w:r>
      <w:r w:rsidR="000C7739" w:rsidRPr="0040630A">
        <w:rPr>
          <w:rFonts w:ascii="Times New Roman" w:hAnsi="Times New Roman" w:cs="Times New Roman"/>
        </w:rPr>
        <w:t xml:space="preserve">, </w:t>
      </w:r>
      <w:r w:rsidR="00A25806" w:rsidRPr="0040630A">
        <w:rPr>
          <w:rFonts w:ascii="Times New Roman" w:hAnsi="Times New Roman" w:cs="Times New Roman"/>
        </w:rPr>
        <w:t xml:space="preserve">we randomly chose </w:t>
      </w:r>
      <w:r w:rsidR="004160AD" w:rsidRPr="0040630A">
        <w:rPr>
          <w:rFonts w:ascii="Times New Roman" w:hAnsi="Times New Roman" w:cs="Times New Roman"/>
        </w:rPr>
        <w:t xml:space="preserve">one sample </w:t>
      </w:r>
      <w:r w:rsidR="000C7739" w:rsidRPr="0040630A">
        <w:rPr>
          <w:rFonts w:ascii="Times New Roman" w:hAnsi="Times New Roman" w:cs="Times New Roman"/>
        </w:rPr>
        <w:t xml:space="preserve">at random </w:t>
      </w:r>
      <w:r w:rsidR="004160AD" w:rsidRPr="0040630A">
        <w:rPr>
          <w:rFonts w:ascii="Times New Roman" w:hAnsi="Times New Roman" w:cs="Times New Roman"/>
        </w:rPr>
        <w:t>from each unique site-session</w:t>
      </w:r>
      <w:r w:rsidR="000C7739" w:rsidRPr="0040630A">
        <w:rPr>
          <w:rFonts w:ascii="Times New Roman" w:hAnsi="Times New Roman" w:cs="Times New Roman"/>
        </w:rPr>
        <w:t xml:space="preserve"> </w:t>
      </w:r>
      <w:r w:rsidR="00A25806" w:rsidRPr="0040630A">
        <w:rPr>
          <w:rFonts w:ascii="Times New Roman" w:hAnsi="Times New Roman" w:cs="Times New Roman"/>
        </w:rPr>
        <w:t>and then took a second simple random subsample of</w:t>
      </w:r>
      <w:r w:rsidR="000C7739" w:rsidRPr="0040630A">
        <w:rPr>
          <w:rFonts w:ascii="Times New Roman" w:hAnsi="Times New Roman" w:cs="Times New Roman"/>
        </w:rPr>
        <w:t xml:space="preserve"> </w:t>
      </w:r>
      <w:r w:rsidR="00A1621F" w:rsidRPr="0040630A">
        <w:rPr>
          <w:rFonts w:ascii="Times New Roman" w:hAnsi="Times New Roman" w:cs="Times New Roman"/>
        </w:rPr>
        <w:t xml:space="preserve">size </w:t>
      </w:r>
      <w:r w:rsidR="00A1621F" w:rsidRPr="0040630A">
        <w:rPr>
          <w:rFonts w:ascii="Times New Roman" w:hAnsi="Times New Roman" w:cs="Times New Roman"/>
          <w:i/>
        </w:rPr>
        <w:t xml:space="preserve">n – m </w:t>
      </w:r>
      <w:r w:rsidR="00A1621F" w:rsidRPr="0040630A">
        <w:rPr>
          <w:rFonts w:ascii="Times New Roman" w:hAnsi="Times New Roman" w:cs="Times New Roman"/>
        </w:rPr>
        <w:t xml:space="preserve">from the </w:t>
      </w:r>
      <w:r w:rsidR="000C7739" w:rsidRPr="0040630A">
        <w:rPr>
          <w:rFonts w:ascii="Times New Roman" w:hAnsi="Times New Roman" w:cs="Times New Roman"/>
        </w:rPr>
        <w:t>remaining clusters (from the pooled data)</w:t>
      </w:r>
      <w:r w:rsidR="00A25806" w:rsidRPr="0040630A">
        <w:rPr>
          <w:rFonts w:ascii="Times New Roman" w:hAnsi="Times New Roman" w:cs="Times New Roman"/>
        </w:rPr>
        <w:t xml:space="preserve"> to give a total of </w:t>
      </w:r>
      <w:r w:rsidR="004160AD" w:rsidRPr="0040630A">
        <w:rPr>
          <w:rFonts w:ascii="Times New Roman" w:hAnsi="Times New Roman" w:cs="Times New Roman"/>
          <w:i/>
        </w:rPr>
        <w:t>n</w:t>
      </w:r>
      <w:r w:rsidR="004160AD" w:rsidRPr="0040630A">
        <w:rPr>
          <w:rFonts w:ascii="Times New Roman" w:hAnsi="Times New Roman" w:cs="Times New Roman"/>
        </w:rPr>
        <w:t xml:space="preserve"> samples</w:t>
      </w:r>
      <w:r w:rsidR="00A25806" w:rsidRPr="0040630A">
        <w:rPr>
          <w:rFonts w:ascii="Times New Roman" w:hAnsi="Times New Roman" w:cs="Times New Roman"/>
        </w:rPr>
        <w:t xml:space="preserve">. </w:t>
      </w:r>
      <w:r w:rsidR="00C23DDA">
        <w:rPr>
          <w:rFonts w:ascii="Times New Roman" w:hAnsi="Times New Roman" w:cs="Times New Roman"/>
        </w:rPr>
        <w:t>This mimics how we actually subsampled the hair in the empirical dataset, but here we resampled the resulting genetic dataset.</w:t>
      </w:r>
    </w:p>
    <w:p w14:paraId="42746A6B" w14:textId="30B457CC" w:rsidR="00AD22BE" w:rsidRDefault="00AD2211" w:rsidP="008504DD">
      <w:pPr>
        <w:pStyle w:val="BodyText"/>
        <w:spacing w:line="480" w:lineRule="auto"/>
        <w:ind w:firstLine="720"/>
        <w:rPr>
          <w:rFonts w:ascii="Times New Roman" w:hAnsi="Times New Roman" w:cs="Times New Roman"/>
        </w:rPr>
      </w:pPr>
      <w:bookmarkStart w:id="17" w:name="model-structure"/>
      <w:bookmarkStart w:id="18" w:name="model-fitting"/>
      <w:bookmarkEnd w:id="17"/>
      <w:bookmarkEnd w:id="18"/>
      <w:r>
        <w:rPr>
          <w:rFonts w:ascii="Times New Roman" w:hAnsi="Times New Roman" w:cs="Times New Roman"/>
        </w:rPr>
        <w:t xml:space="preserve">We subsampled the empirical (black bear) </w:t>
      </w:r>
      <w:r w:rsidR="00FF1B33">
        <w:rPr>
          <w:rFonts w:ascii="Times New Roman" w:hAnsi="Times New Roman" w:cs="Times New Roman"/>
        </w:rPr>
        <w:t>data set</w:t>
      </w:r>
      <w:r>
        <w:rPr>
          <w:rFonts w:ascii="Times New Roman" w:hAnsi="Times New Roman" w:cs="Times New Roman"/>
        </w:rPr>
        <w:t xml:space="preserve"> and simulated data sets (from each of the 8 simulation scenarios) using both subsampling strategies, with subsample sizes of </w:t>
      </w:r>
      <w:r w:rsidR="002C533A" w:rsidRPr="00FE67C8">
        <w:rPr>
          <w:rFonts w:ascii="Times New Roman" w:hAnsi="Times New Roman" w:cs="Times New Roman"/>
          <w:i/>
        </w:rPr>
        <w:t>n</w:t>
      </w:r>
      <w:r>
        <w:rPr>
          <w:rFonts w:ascii="Times New Roman" w:hAnsi="Times New Roman" w:cs="Times New Roman"/>
        </w:rPr>
        <w:t xml:space="preserve"> </w:t>
      </w:r>
      <w:r w:rsidR="002C533A">
        <w:rPr>
          <w:rFonts w:ascii="Times New Roman" w:hAnsi="Times New Roman" w:cs="Times New Roman"/>
        </w:rPr>
        <w:t>=</w:t>
      </w:r>
      <w:r>
        <w:rPr>
          <w:rFonts w:ascii="Times New Roman" w:hAnsi="Times New Roman" w:cs="Times New Roman"/>
        </w:rPr>
        <w:t xml:space="preserve"> </w:t>
      </w:r>
      <w:r w:rsidR="002C533A">
        <w:rPr>
          <w:rFonts w:ascii="Times New Roman" w:hAnsi="Times New Roman" w:cs="Times New Roman"/>
        </w:rPr>
        <w:t xml:space="preserve">250, </w:t>
      </w:r>
      <w:r w:rsidR="002C533A" w:rsidRPr="00FE67C8">
        <w:rPr>
          <w:rFonts w:ascii="Times New Roman" w:hAnsi="Times New Roman" w:cs="Times New Roman"/>
          <w:i/>
        </w:rPr>
        <w:t>n</w:t>
      </w:r>
      <w:r>
        <w:rPr>
          <w:rFonts w:ascii="Times New Roman" w:hAnsi="Times New Roman" w:cs="Times New Roman"/>
        </w:rPr>
        <w:t xml:space="preserve"> </w:t>
      </w:r>
      <w:r w:rsidR="002C533A" w:rsidRPr="00325499">
        <w:rPr>
          <w:rFonts w:ascii="Times New Roman" w:hAnsi="Times New Roman" w:cs="Times New Roman"/>
        </w:rPr>
        <w:lastRenderedPageBreak/>
        <w:t>=</w:t>
      </w:r>
      <w:r w:rsidRPr="00325499">
        <w:rPr>
          <w:rFonts w:ascii="Times New Roman" w:hAnsi="Times New Roman" w:cs="Times New Roman"/>
        </w:rPr>
        <w:t xml:space="preserve"> </w:t>
      </w:r>
      <w:r w:rsidR="002C533A" w:rsidRPr="00486A67">
        <w:rPr>
          <w:rFonts w:ascii="Times New Roman" w:hAnsi="Times New Roman" w:cs="Times New Roman"/>
        </w:rPr>
        <w:t xml:space="preserve">550, and </w:t>
      </w:r>
      <w:r w:rsidR="002C533A" w:rsidRPr="00486A67">
        <w:rPr>
          <w:rFonts w:ascii="Times New Roman" w:hAnsi="Times New Roman" w:cs="Times New Roman"/>
          <w:i/>
        </w:rPr>
        <w:t>n</w:t>
      </w:r>
      <w:r w:rsidRPr="00486A67">
        <w:rPr>
          <w:rFonts w:ascii="Times New Roman" w:hAnsi="Times New Roman" w:cs="Times New Roman"/>
        </w:rPr>
        <w:t xml:space="preserve"> </w:t>
      </w:r>
      <w:r w:rsidR="002C533A" w:rsidRPr="00486A67">
        <w:rPr>
          <w:rFonts w:ascii="Times New Roman" w:hAnsi="Times New Roman" w:cs="Times New Roman"/>
        </w:rPr>
        <w:t>=</w:t>
      </w:r>
      <w:r w:rsidRPr="00486A67">
        <w:rPr>
          <w:rFonts w:ascii="Times New Roman" w:hAnsi="Times New Roman" w:cs="Times New Roman"/>
        </w:rPr>
        <w:t xml:space="preserve"> </w:t>
      </w:r>
      <w:r w:rsidR="002C533A" w:rsidRPr="00486A67">
        <w:rPr>
          <w:rFonts w:ascii="Times New Roman" w:hAnsi="Times New Roman" w:cs="Times New Roman"/>
        </w:rPr>
        <w:t>850</w:t>
      </w:r>
      <w:r w:rsidR="00FB104A" w:rsidRPr="00486A67">
        <w:rPr>
          <w:rFonts w:ascii="Times New Roman" w:hAnsi="Times New Roman" w:cs="Times New Roman"/>
        </w:rPr>
        <w:t>, representing 25%, 54% and 83%, respectively, o</w:t>
      </w:r>
      <w:r w:rsidR="006220C0" w:rsidRPr="00486A67">
        <w:rPr>
          <w:rFonts w:ascii="Times New Roman" w:hAnsi="Times New Roman" w:cs="Times New Roman"/>
        </w:rPr>
        <w:t xml:space="preserve">f the empirical </w:t>
      </w:r>
      <w:r w:rsidR="00215FA4" w:rsidRPr="00486A67">
        <w:rPr>
          <w:rFonts w:ascii="Times New Roman" w:hAnsi="Times New Roman" w:cs="Times New Roman"/>
        </w:rPr>
        <w:t xml:space="preserve">genetic </w:t>
      </w:r>
      <w:r w:rsidR="006220C0" w:rsidRPr="00486A67">
        <w:rPr>
          <w:rFonts w:ascii="Times New Roman" w:hAnsi="Times New Roman" w:cs="Times New Roman"/>
        </w:rPr>
        <w:t>dataset</w:t>
      </w:r>
      <w:r w:rsidR="00486A67">
        <w:rPr>
          <w:rFonts w:ascii="Times New Roman" w:hAnsi="Times New Roman" w:cs="Times New Roman"/>
        </w:rPr>
        <w:t>, 15%, 33% and 52% of the hair clusters (before we subsampled), and 9%, 20%, and 31% of the barbs with hair</w:t>
      </w:r>
      <w:r w:rsidR="002C533A">
        <w:rPr>
          <w:rFonts w:ascii="Times New Roman" w:hAnsi="Times New Roman" w:cs="Times New Roman"/>
        </w:rPr>
        <w:t xml:space="preserve">. </w:t>
      </w:r>
      <w:r w:rsidR="00A247A4">
        <w:rPr>
          <w:rFonts w:ascii="Times New Roman" w:hAnsi="Times New Roman" w:cs="Times New Roman"/>
        </w:rPr>
        <w:t xml:space="preserve">In the simulated dataset, by contrast, this subsampling was for the full dataset, using </w:t>
      </w:r>
      <w:r w:rsidR="005B268B">
        <w:rPr>
          <w:rFonts w:ascii="Times New Roman" w:hAnsi="Times New Roman" w:cs="Times New Roman"/>
        </w:rPr>
        <w:t xml:space="preserve">barbs </w:t>
      </w:r>
      <w:r w:rsidR="00A247A4">
        <w:rPr>
          <w:rFonts w:ascii="Times New Roman" w:hAnsi="Times New Roman" w:cs="Times New Roman"/>
        </w:rPr>
        <w:t xml:space="preserve">as the sampling unit (i.e., assuming each </w:t>
      </w:r>
      <w:r w:rsidR="005B268B">
        <w:rPr>
          <w:rFonts w:ascii="Times New Roman" w:hAnsi="Times New Roman" w:cs="Times New Roman"/>
        </w:rPr>
        <w:t xml:space="preserve">barb captured hair from </w:t>
      </w:r>
      <w:del w:id="19" w:author="JOHN FIEBERG" w:date="2018-12-20T18:28:00Z">
        <w:r w:rsidR="00A247A4" w:rsidDel="008C3917">
          <w:rPr>
            <w:rFonts w:ascii="Times New Roman" w:hAnsi="Times New Roman" w:cs="Times New Roman"/>
          </w:rPr>
          <w:delText xml:space="preserve"> </w:delText>
        </w:r>
      </w:del>
      <w:r w:rsidR="00A247A4">
        <w:rPr>
          <w:rFonts w:ascii="Times New Roman" w:hAnsi="Times New Roman" w:cs="Times New Roman"/>
        </w:rPr>
        <w:t>a unique bear), and assuming that all bear visits yielded a sufficient DNA sample.</w:t>
      </w:r>
    </w:p>
    <w:p w14:paraId="018F88B4" w14:textId="1198EE3A" w:rsidR="00AD2211" w:rsidRPr="00ED7A2E" w:rsidRDefault="00AD2211" w:rsidP="008504DD">
      <w:pPr>
        <w:pStyle w:val="BodyText"/>
        <w:spacing w:line="480" w:lineRule="auto"/>
        <w:ind w:firstLine="720"/>
        <w:rPr>
          <w:rFonts w:ascii="Times New Roman" w:hAnsi="Times New Roman" w:cs="Times New Roman"/>
        </w:rPr>
      </w:pPr>
      <w:r>
        <w:rPr>
          <w:rFonts w:ascii="Times New Roman" w:hAnsi="Times New Roman" w:cs="Times New Roman"/>
        </w:rPr>
        <w:t xml:space="preserve">We </w:t>
      </w:r>
      <w:r w:rsidR="002C533A">
        <w:rPr>
          <w:rFonts w:ascii="Times New Roman" w:hAnsi="Times New Roman" w:cs="Times New Roman"/>
        </w:rPr>
        <w:t>fit</w:t>
      </w:r>
      <w:r>
        <w:rPr>
          <w:rFonts w:ascii="Times New Roman" w:hAnsi="Times New Roman" w:cs="Times New Roman"/>
        </w:rPr>
        <w:t xml:space="preserve"> SECR models</w:t>
      </w:r>
      <w:r w:rsidR="002C533A">
        <w:rPr>
          <w:rFonts w:ascii="Times New Roman" w:hAnsi="Times New Roman" w:cs="Times New Roman"/>
        </w:rPr>
        <w:t xml:space="preserve"> to each subsample</w:t>
      </w:r>
      <w:r>
        <w:rPr>
          <w:rFonts w:ascii="Times New Roman" w:hAnsi="Times New Roman" w:cs="Times New Roman"/>
        </w:rPr>
        <w:t xml:space="preserve">d </w:t>
      </w:r>
      <w:r w:rsidR="00FF1B33">
        <w:rPr>
          <w:rFonts w:ascii="Times New Roman" w:hAnsi="Times New Roman" w:cs="Times New Roman"/>
        </w:rPr>
        <w:t>data set</w:t>
      </w:r>
      <w:r w:rsidR="009C54F6">
        <w:rPr>
          <w:rFonts w:ascii="Times New Roman" w:hAnsi="Times New Roman" w:cs="Times New Roman"/>
        </w:rPr>
        <w:t xml:space="preserve"> and</w:t>
      </w:r>
      <w:r w:rsidR="002C533A">
        <w:rPr>
          <w:rFonts w:ascii="Times New Roman" w:hAnsi="Times New Roman" w:cs="Times New Roman"/>
        </w:rPr>
        <w:t xml:space="preserve"> the original </w:t>
      </w:r>
      <w:r w:rsidR="009C54F6">
        <w:rPr>
          <w:rFonts w:ascii="Times New Roman" w:hAnsi="Times New Roman" w:cs="Times New Roman"/>
        </w:rPr>
        <w:t xml:space="preserve">(i.e., “full”) </w:t>
      </w:r>
      <w:r w:rsidR="006E35B6">
        <w:rPr>
          <w:rFonts w:ascii="Times New Roman" w:hAnsi="Times New Roman" w:cs="Times New Roman"/>
        </w:rPr>
        <w:t xml:space="preserve">genotyped </w:t>
      </w:r>
      <w:r w:rsidR="00FF1B33">
        <w:rPr>
          <w:rFonts w:ascii="Times New Roman" w:hAnsi="Times New Roman" w:cs="Times New Roman"/>
        </w:rPr>
        <w:t>data set</w:t>
      </w:r>
      <w:r w:rsidR="002C533A">
        <w:rPr>
          <w:rFonts w:ascii="Times New Roman" w:hAnsi="Times New Roman" w:cs="Times New Roman"/>
        </w:rPr>
        <w:t xml:space="preserve">. </w:t>
      </w:r>
      <w:r w:rsidRPr="0040630A">
        <w:rPr>
          <w:rFonts w:ascii="Times New Roman" w:hAnsi="Times New Roman" w:cs="Times New Roman"/>
        </w:rPr>
        <w:t>In the context of this study, a</w:t>
      </w:r>
      <w:r>
        <w:rPr>
          <w:rFonts w:ascii="Times New Roman" w:hAnsi="Times New Roman" w:cs="Times New Roman"/>
        </w:rPr>
        <w:t xml:space="preserve">n observation (i.e. hair </w:t>
      </w:r>
      <w:r w:rsidR="005B268B">
        <w:rPr>
          <w:rFonts w:ascii="Times New Roman" w:hAnsi="Times New Roman" w:cs="Times New Roman"/>
        </w:rPr>
        <w:t>sample</w:t>
      </w:r>
      <w:r>
        <w:rPr>
          <w:rFonts w:ascii="Times New Roman" w:hAnsi="Times New Roman" w:cs="Times New Roman"/>
        </w:rPr>
        <w:t>)</w:t>
      </w:r>
      <w:r w:rsidRPr="0040630A">
        <w:rPr>
          <w:rFonts w:ascii="Times New Roman" w:hAnsi="Times New Roman" w:cs="Times New Roman"/>
        </w:rPr>
        <w:t xml:space="preserve"> can be considered ‘redundant’ if it does not contribute a </w:t>
      </w:r>
      <w:r>
        <w:rPr>
          <w:rFonts w:ascii="Times New Roman" w:hAnsi="Times New Roman" w:cs="Times New Roman"/>
        </w:rPr>
        <w:t>unique</w:t>
      </w:r>
      <w:r w:rsidRPr="0040630A">
        <w:rPr>
          <w:rFonts w:ascii="Times New Roman" w:hAnsi="Times New Roman" w:cs="Times New Roman"/>
        </w:rPr>
        <w:t xml:space="preserve"> </w:t>
      </w:r>
      <w:r>
        <w:rPr>
          <w:rFonts w:ascii="Times New Roman" w:hAnsi="Times New Roman" w:cs="Times New Roman"/>
        </w:rPr>
        <w:t>(</w:t>
      </w:r>
      <w:r w:rsidRPr="0040630A">
        <w:rPr>
          <w:rFonts w:ascii="Times New Roman" w:hAnsi="Times New Roman" w:cs="Times New Roman"/>
        </w:rPr>
        <w:t xml:space="preserve">individual </w:t>
      </w:r>
      <w:r>
        <w:rPr>
          <w:rFonts w:ascii="Times New Roman" w:hAnsi="Times New Roman" w:cs="Times New Roman"/>
        </w:rPr>
        <w:t>x</w:t>
      </w:r>
      <w:r w:rsidRPr="0040630A">
        <w:rPr>
          <w:rFonts w:ascii="Times New Roman" w:hAnsi="Times New Roman" w:cs="Times New Roman"/>
        </w:rPr>
        <w:t xml:space="preserve"> site </w:t>
      </w:r>
      <w:r>
        <w:rPr>
          <w:rFonts w:ascii="Times New Roman" w:hAnsi="Times New Roman" w:cs="Times New Roman"/>
        </w:rPr>
        <w:t>x</w:t>
      </w:r>
      <w:r w:rsidRPr="0040630A">
        <w:rPr>
          <w:rFonts w:ascii="Times New Roman" w:hAnsi="Times New Roman" w:cs="Times New Roman"/>
        </w:rPr>
        <w:t xml:space="preserve"> session</w:t>
      </w:r>
      <w:r>
        <w:rPr>
          <w:rFonts w:ascii="Times New Roman" w:hAnsi="Times New Roman" w:cs="Times New Roman"/>
        </w:rPr>
        <w:t>)</w:t>
      </w:r>
      <w:r w:rsidRPr="0040630A">
        <w:rPr>
          <w:rFonts w:ascii="Times New Roman" w:hAnsi="Times New Roman" w:cs="Times New Roman"/>
        </w:rPr>
        <w:t xml:space="preserve"> </w:t>
      </w:r>
      <w:r w:rsidR="00BF4D37" w:rsidRPr="0040630A">
        <w:rPr>
          <w:rFonts w:ascii="Times New Roman" w:hAnsi="Times New Roman" w:cs="Times New Roman"/>
        </w:rPr>
        <w:t xml:space="preserve">combination </w:t>
      </w:r>
      <w:r w:rsidRPr="0040630A">
        <w:rPr>
          <w:rFonts w:ascii="Times New Roman" w:hAnsi="Times New Roman" w:cs="Times New Roman"/>
        </w:rPr>
        <w:t>to t</w:t>
      </w:r>
      <w:r w:rsidR="006E35B6">
        <w:rPr>
          <w:rFonts w:ascii="Times New Roman" w:hAnsi="Times New Roman" w:cs="Times New Roman"/>
        </w:rPr>
        <w:t>he capture history of interest (</w:t>
      </w:r>
      <w:r w:rsidRPr="0040630A">
        <w:rPr>
          <w:rFonts w:ascii="Times New Roman" w:hAnsi="Times New Roman" w:cs="Times New Roman"/>
        </w:rPr>
        <w:t xml:space="preserve">i.e., </w:t>
      </w:r>
      <w:r>
        <w:rPr>
          <w:rFonts w:ascii="Times New Roman" w:hAnsi="Times New Roman" w:cs="Times New Roman"/>
        </w:rPr>
        <w:t xml:space="preserve">a sample is </w:t>
      </w:r>
      <w:r w:rsidRPr="00B34343">
        <w:rPr>
          <w:rFonts w:ascii="Times New Roman" w:hAnsi="Times New Roman" w:cs="Times New Roman"/>
        </w:rPr>
        <w:t>redundant if there is another observation of the same individual at the particular site-session</w:t>
      </w:r>
      <w:r w:rsidR="006E35B6">
        <w:rPr>
          <w:rFonts w:ascii="Times New Roman" w:hAnsi="Times New Roman" w:cs="Times New Roman"/>
        </w:rPr>
        <w:t>)</w:t>
      </w:r>
      <w:r w:rsidRPr="00B34343">
        <w:rPr>
          <w:rFonts w:ascii="Times New Roman" w:hAnsi="Times New Roman" w:cs="Times New Roman"/>
        </w:rPr>
        <w:t xml:space="preserve">. </w:t>
      </w:r>
      <w:r w:rsidR="006E35B6">
        <w:rPr>
          <w:rFonts w:ascii="Times New Roman" w:hAnsi="Times New Roman" w:cs="Times New Roman"/>
        </w:rPr>
        <w:t xml:space="preserve">Importantly, samples were not redundant if a bear was detected at different sites in the same sampling session (as would be the case in traditional mark–recapture). </w:t>
      </w:r>
      <w:r w:rsidRPr="00B34343">
        <w:rPr>
          <w:rFonts w:ascii="Times New Roman" w:hAnsi="Times New Roman" w:cs="Times New Roman"/>
        </w:rPr>
        <w:t>To better understand the performance</w:t>
      </w:r>
      <w:r>
        <w:rPr>
          <w:rFonts w:ascii="Times New Roman" w:hAnsi="Times New Roman" w:cs="Times New Roman"/>
        </w:rPr>
        <w:t xml:space="preserve"> of the estimators under different types of subsampling, </w:t>
      </w:r>
      <w:r w:rsidRPr="0040630A">
        <w:rPr>
          <w:rFonts w:ascii="Times New Roman" w:hAnsi="Times New Roman" w:cs="Times New Roman"/>
        </w:rPr>
        <w:t>we</w:t>
      </w:r>
      <w:r>
        <w:rPr>
          <w:rFonts w:ascii="Times New Roman" w:hAnsi="Times New Roman" w:cs="Times New Roman"/>
        </w:rPr>
        <w:t xml:space="preserve"> calculated</w:t>
      </w:r>
      <w:r w:rsidRPr="0040630A">
        <w:rPr>
          <w:rFonts w:ascii="Times New Roman" w:hAnsi="Times New Roman" w:cs="Times New Roman"/>
        </w:rPr>
        <w:t xml:space="preserve"> </w:t>
      </w:r>
      <w:r>
        <w:rPr>
          <w:rFonts w:ascii="Times New Roman" w:hAnsi="Times New Roman" w:cs="Times New Roman"/>
        </w:rPr>
        <w:t>the</w:t>
      </w:r>
      <w:r w:rsidRPr="0040630A">
        <w:rPr>
          <w:rFonts w:ascii="Times New Roman" w:hAnsi="Times New Roman" w:cs="Times New Roman"/>
        </w:rPr>
        <w:t xml:space="preserve"> percentage of each </w:t>
      </w:r>
      <w:r w:rsidR="00FF1B33">
        <w:rPr>
          <w:rFonts w:ascii="Times New Roman" w:hAnsi="Times New Roman" w:cs="Times New Roman"/>
        </w:rPr>
        <w:t>data set</w:t>
      </w:r>
      <w:r w:rsidRPr="0040630A">
        <w:rPr>
          <w:rFonts w:ascii="Times New Roman" w:hAnsi="Times New Roman" w:cs="Times New Roman"/>
        </w:rPr>
        <w:t xml:space="preserve"> that </w:t>
      </w:r>
      <w:r>
        <w:rPr>
          <w:rFonts w:ascii="Times New Roman" w:hAnsi="Times New Roman" w:cs="Times New Roman"/>
        </w:rPr>
        <w:t>was</w:t>
      </w:r>
      <w:r w:rsidRPr="0040630A">
        <w:rPr>
          <w:rFonts w:ascii="Times New Roman" w:hAnsi="Times New Roman" w:cs="Times New Roman"/>
        </w:rPr>
        <w:t xml:space="preserve"> no</w:t>
      </w:r>
      <w:r>
        <w:rPr>
          <w:rFonts w:ascii="Times New Roman" w:hAnsi="Times New Roman" w:cs="Times New Roman"/>
        </w:rPr>
        <w:t>t</w:t>
      </w:r>
      <w:r w:rsidRPr="0040630A">
        <w:rPr>
          <w:rFonts w:ascii="Times New Roman" w:hAnsi="Times New Roman" w:cs="Times New Roman"/>
        </w:rPr>
        <w:t xml:space="preserve">-redundant. </w:t>
      </w:r>
    </w:p>
    <w:p w14:paraId="7A7C1B62" w14:textId="77777777" w:rsidR="00F67701" w:rsidRPr="0079361C" w:rsidRDefault="004160AD" w:rsidP="00926B92">
      <w:pPr>
        <w:pStyle w:val="BodyText"/>
        <w:spacing w:line="480" w:lineRule="auto"/>
        <w:rPr>
          <w:rFonts w:ascii="Times New Roman" w:hAnsi="Times New Roman" w:cs="Times New Roman"/>
        </w:rPr>
      </w:pPr>
      <w:r w:rsidRPr="0079361C">
        <w:rPr>
          <w:rFonts w:ascii="Times New Roman" w:hAnsi="Times New Roman" w:cs="Times New Roman"/>
          <w:b/>
        </w:rPr>
        <w:t>Model Fitting</w:t>
      </w:r>
    </w:p>
    <w:p w14:paraId="06336F13" w14:textId="57689442" w:rsidR="00367CE7" w:rsidRPr="005751F1" w:rsidRDefault="00A352A5" w:rsidP="00324723">
      <w:pPr>
        <w:pStyle w:val="BodyText"/>
        <w:spacing w:line="480" w:lineRule="auto"/>
        <w:ind w:firstLine="720"/>
        <w:rPr>
          <w:rFonts w:ascii="Times New Roman" w:hAnsi="Times New Roman" w:cs="Times New Roman"/>
        </w:rPr>
      </w:pPr>
      <w:r w:rsidRPr="005751F1">
        <w:rPr>
          <w:rFonts w:ascii="Times New Roman" w:hAnsi="Times New Roman" w:cs="Times New Roman"/>
        </w:rPr>
        <w:t>A variety of</w:t>
      </w:r>
      <w:r w:rsidR="00F67701" w:rsidRPr="005751F1">
        <w:rPr>
          <w:rFonts w:ascii="Times New Roman" w:hAnsi="Times New Roman" w:cs="Times New Roman"/>
        </w:rPr>
        <w:t xml:space="preserve"> </w:t>
      </w:r>
      <w:r w:rsidRPr="005751F1">
        <w:rPr>
          <w:rFonts w:ascii="Times New Roman" w:hAnsi="Times New Roman" w:cs="Times New Roman"/>
        </w:rPr>
        <w:t>functions can be</w:t>
      </w:r>
      <w:r w:rsidR="00F67701" w:rsidRPr="005751F1">
        <w:rPr>
          <w:rFonts w:ascii="Times New Roman" w:hAnsi="Times New Roman" w:cs="Times New Roman"/>
        </w:rPr>
        <w:t xml:space="preserve"> used to </w:t>
      </w:r>
      <w:r w:rsidR="005E069A" w:rsidRPr="005751F1">
        <w:rPr>
          <w:rFonts w:ascii="Times New Roman" w:hAnsi="Times New Roman" w:cs="Times New Roman"/>
        </w:rPr>
        <w:t xml:space="preserve">model </w:t>
      </w:r>
      <w:r w:rsidR="00F67701" w:rsidRPr="005751F1">
        <w:rPr>
          <w:rFonts w:ascii="Times New Roman" w:hAnsi="Times New Roman" w:cs="Times New Roman"/>
        </w:rPr>
        <w:t>how detection probabilities change as a function of distance between an animal's activity center and a trap location</w:t>
      </w:r>
      <w:r w:rsidR="00F43E59" w:rsidRPr="005751F1">
        <w:rPr>
          <w:rFonts w:ascii="Times New Roman" w:hAnsi="Times New Roman" w:cs="Times New Roman"/>
        </w:rPr>
        <w:t xml:space="preserve">.  </w:t>
      </w:r>
      <w:r w:rsidR="006306CC" w:rsidRPr="005751F1">
        <w:rPr>
          <w:rFonts w:ascii="Times New Roman" w:hAnsi="Times New Roman" w:cs="Times New Roman"/>
        </w:rPr>
        <w:t>Here, we only consider the</w:t>
      </w:r>
      <w:r w:rsidR="00F67701" w:rsidRPr="005751F1">
        <w:rPr>
          <w:rFonts w:ascii="Times New Roman" w:hAnsi="Times New Roman" w:cs="Times New Roman"/>
        </w:rPr>
        <w:t xml:space="preserve"> half-normal curve</w:t>
      </w:r>
      <w:r w:rsidR="00E21923" w:rsidRPr="005751F1">
        <w:rPr>
          <w:rFonts w:ascii="Times New Roman" w:hAnsi="Times New Roman" w:cs="Times New Roman"/>
          <w:i/>
        </w:rPr>
        <w:t xml:space="preserve"> </w:t>
      </w:r>
      <w:r w:rsidR="00C1151B" w:rsidRPr="00C1151B">
        <w:rPr>
          <w:rFonts w:ascii="Times New Roman" w:hAnsi="Times New Roman" w:cs="Times New Roman"/>
        </w:rPr>
        <w:t>(</w:t>
      </w:r>
      <w:r w:rsidR="00C1151B">
        <w:rPr>
          <w:rFonts w:ascii="Times New Roman" w:hAnsi="Times New Roman" w:cs="Times New Roman"/>
        </w:rPr>
        <w:fldChar w:fldCharType="begin"/>
      </w:r>
      <w:r w:rsidR="00C1151B">
        <w:rPr>
          <w:rFonts w:ascii="Times New Roman" w:hAnsi="Times New Roman" w:cs="Times New Roman"/>
          <w:i/>
        </w:rPr>
        <w:instrText xml:space="preserve"> REF _Ref533069986 \h </w:instrText>
      </w:r>
      <w:r w:rsidR="00C1151B">
        <w:rPr>
          <w:rFonts w:ascii="Times New Roman" w:hAnsi="Times New Roman" w:cs="Times New Roman"/>
        </w:rPr>
      </w:r>
      <w:r w:rsidR="00C1151B">
        <w:rPr>
          <w:rFonts w:ascii="Times New Roman" w:hAnsi="Times New Roman" w:cs="Times New Roman"/>
        </w:rPr>
        <w:fldChar w:fldCharType="separate"/>
      </w:r>
      <w:r w:rsidR="00954B25">
        <w:rPr>
          <w:rFonts w:ascii="Times New Roman" w:hAnsi="Times New Roman" w:cs="Times New Roman"/>
        </w:rPr>
        <w:t>Fig.</w:t>
      </w:r>
      <w:r w:rsidR="00954B25" w:rsidRPr="00A54904">
        <w:rPr>
          <w:rFonts w:ascii="Times New Roman" w:hAnsi="Times New Roman" w:cs="Times New Roman"/>
        </w:rPr>
        <w:t xml:space="preserve"> </w:t>
      </w:r>
      <w:r w:rsidR="00954B25">
        <w:rPr>
          <w:rFonts w:ascii="Times New Roman" w:hAnsi="Times New Roman" w:cs="Times New Roman"/>
          <w:noProof/>
        </w:rPr>
        <w:t>2</w:t>
      </w:r>
      <w:r w:rsidR="00C1151B">
        <w:rPr>
          <w:rFonts w:ascii="Times New Roman" w:hAnsi="Times New Roman" w:cs="Times New Roman"/>
        </w:rPr>
        <w:fldChar w:fldCharType="end"/>
      </w:r>
      <w:r w:rsidR="00C1151B">
        <w:rPr>
          <w:rFonts w:ascii="Times New Roman" w:hAnsi="Times New Roman" w:cs="Times New Roman"/>
        </w:rPr>
        <w:t>B),</w:t>
      </w:r>
      <w:r w:rsidR="00C1151B" w:rsidRPr="005751F1">
        <w:rPr>
          <w:rFonts w:ascii="Times New Roman" w:hAnsi="Times New Roman" w:cs="Times New Roman"/>
        </w:rPr>
        <w:t xml:space="preserve"> </w:t>
      </w:r>
      <w:r w:rsidR="006306CC" w:rsidRPr="005751F1">
        <w:rPr>
          <w:rFonts w:ascii="Times New Roman" w:hAnsi="Times New Roman" w:cs="Times New Roman"/>
        </w:rPr>
        <w:t>which we used to simulate capture histories</w:t>
      </w:r>
      <w:r w:rsidR="00E21923" w:rsidRPr="005751F1">
        <w:rPr>
          <w:rFonts w:ascii="Times New Roman" w:hAnsi="Times New Roman" w:cs="Times New Roman"/>
        </w:rPr>
        <w:t>.</w:t>
      </w:r>
      <w:bookmarkStart w:id="20" w:name="_Hlk512604148"/>
      <w:r w:rsidR="00F67701" w:rsidRPr="005751F1">
        <w:rPr>
          <w:rFonts w:ascii="Times New Roman" w:hAnsi="Times New Roman" w:cs="Times New Roman"/>
        </w:rPr>
        <w:t xml:space="preserve"> </w:t>
      </w:r>
      <w:bookmarkEnd w:id="20"/>
      <w:r w:rsidR="00397752" w:rsidRPr="005751F1">
        <w:rPr>
          <w:rFonts w:ascii="Times New Roman" w:hAnsi="Times New Roman" w:cs="Times New Roman"/>
        </w:rPr>
        <w:t>For each simulated</w:t>
      </w:r>
      <w:r w:rsidR="005D74CB" w:rsidRPr="005751F1">
        <w:rPr>
          <w:rFonts w:ascii="Times New Roman" w:hAnsi="Times New Roman" w:cs="Times New Roman"/>
        </w:rPr>
        <w:t xml:space="preserve"> (and potentially</w:t>
      </w:r>
      <w:r w:rsidR="00397752" w:rsidRPr="005751F1">
        <w:rPr>
          <w:rFonts w:ascii="Times New Roman" w:hAnsi="Times New Roman" w:cs="Times New Roman"/>
        </w:rPr>
        <w:t xml:space="preserve"> </w:t>
      </w:r>
      <w:r w:rsidR="005D74CB" w:rsidRPr="005751F1">
        <w:rPr>
          <w:rFonts w:ascii="Times New Roman" w:hAnsi="Times New Roman" w:cs="Times New Roman"/>
        </w:rPr>
        <w:t xml:space="preserve">subsampled) data set, we </w:t>
      </w:r>
      <w:r w:rsidR="00397752" w:rsidRPr="005751F1">
        <w:rPr>
          <w:rFonts w:ascii="Times New Roman" w:hAnsi="Times New Roman" w:cs="Times New Roman"/>
        </w:rPr>
        <w:t>fitted two SECR models</w:t>
      </w:r>
      <w:r w:rsidR="005D74CB" w:rsidRPr="005751F1">
        <w:rPr>
          <w:rFonts w:ascii="Times New Roman" w:hAnsi="Times New Roman" w:cs="Times New Roman"/>
        </w:rPr>
        <w:t xml:space="preserve"> to the observed capture histories</w:t>
      </w:r>
      <w:r w:rsidR="006306CC" w:rsidRPr="005751F1">
        <w:rPr>
          <w:rFonts w:ascii="Times New Roman" w:hAnsi="Times New Roman" w:cs="Times New Roman"/>
        </w:rPr>
        <w:t>,</w:t>
      </w:r>
      <w:r w:rsidR="00397752" w:rsidRPr="005751F1">
        <w:rPr>
          <w:rFonts w:ascii="Times New Roman" w:hAnsi="Times New Roman" w:cs="Times New Roman"/>
        </w:rPr>
        <w:t xml:space="preserve"> </w:t>
      </w:r>
      <w:r w:rsidR="000A45C6" w:rsidRPr="005751F1">
        <w:rPr>
          <w:rFonts w:ascii="Times New Roman" w:hAnsi="Times New Roman" w:cs="Times New Roman"/>
        </w:rPr>
        <w:t>a null model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0A45C6" w:rsidRPr="005751F1">
        <w:rPr>
          <w:rFonts w:ascii="Times New Roman" w:hAnsi="Times New Roman" w:cs="Times New Roman"/>
        </w:rPr>
        <w:t xml:space="preserve"> ~ 1)</w:t>
      </w:r>
      <w:r w:rsidR="00397752" w:rsidRPr="005751F1">
        <w:rPr>
          <w:rFonts w:ascii="Times New Roman" w:hAnsi="Times New Roman" w:cs="Times New Roman"/>
        </w:rPr>
        <w:t>,</w:t>
      </w:r>
      <w:r w:rsidR="000A45C6" w:rsidRPr="005751F1">
        <w:rPr>
          <w:rFonts w:ascii="Times New Roman" w:hAnsi="Times New Roman" w:cs="Times New Roman"/>
        </w:rPr>
        <w:t xml:space="preserve"> and</w:t>
      </w:r>
      <w:r w:rsidR="006306CC" w:rsidRPr="005751F1">
        <w:rPr>
          <w:rFonts w:ascii="Times New Roman" w:hAnsi="Times New Roman" w:cs="Times New Roman"/>
        </w:rPr>
        <w:t xml:space="preserve"> a</w:t>
      </w:r>
      <w:r w:rsidR="000A45C6" w:rsidRPr="005751F1">
        <w:rPr>
          <w:rFonts w:ascii="Times New Roman" w:hAnsi="Times New Roman" w:cs="Times New Roman"/>
        </w:rPr>
        <w:t xml:space="preserve"> model where</w:t>
      </w:r>
      <w:r w:rsidR="006306CC" w:rsidRPr="005751F1">
        <w:rPr>
          <w:rFonts w:ascii="Times New Roman" w:hAnsi="Times New Roman" w:cs="Times New Roman"/>
        </w:rPr>
        <w:t xml:space="preserve"> an</w:t>
      </w:r>
      <w:r w:rsidR="000A45C6" w:rsidRPr="005751F1">
        <w:rPr>
          <w:rFonts w:ascii="Times New Roman" w:hAnsi="Times New Roman" w:cs="Times New Roman"/>
        </w:rPr>
        <w:t xml:space="preserve"> individual</w:t>
      </w:r>
      <w:r w:rsidR="006306CC" w:rsidRPr="005751F1">
        <w:rPr>
          <w:rFonts w:ascii="Times New Roman" w:hAnsi="Times New Roman" w:cs="Times New Roman"/>
        </w:rPr>
        <w:t>’</w:t>
      </w:r>
      <w:r w:rsidR="000A45C6" w:rsidRPr="005751F1">
        <w:rPr>
          <w:rFonts w:ascii="Times New Roman" w:hAnsi="Times New Roman" w:cs="Times New Roman"/>
        </w:rPr>
        <w:t>s likelihood of capture at a given trap changed after initial capture at that specific trap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0A45C6" w:rsidRPr="005751F1">
        <w:rPr>
          <w:rFonts w:ascii="Times New Roman" w:hAnsi="Times New Roman" w:cs="Times New Roman"/>
        </w:rPr>
        <w:t xml:space="preserve"> ~ </w:t>
      </w:r>
      <w:r w:rsidR="000A45C6" w:rsidRPr="005751F1">
        <w:rPr>
          <w:rFonts w:ascii="Times New Roman" w:hAnsi="Times New Roman" w:cs="Times New Roman"/>
          <w:i/>
        </w:rPr>
        <w:t>b</w:t>
      </w:r>
      <w:r w:rsidR="000A45C6" w:rsidRPr="005751F1">
        <w:rPr>
          <w:rFonts w:ascii="Times New Roman" w:hAnsi="Times New Roman" w:cs="Times New Roman"/>
          <w:i/>
          <w:vertAlign w:val="subscript"/>
        </w:rPr>
        <w:t>k</w:t>
      </w:r>
      <w:r w:rsidR="006E35B6">
        <w:rPr>
          <w:rFonts w:ascii="Times New Roman" w:hAnsi="Times New Roman" w:cs="Times New Roman"/>
        </w:rPr>
        <w:t xml:space="preserve">; </w:t>
      </w:r>
      <w:r w:rsidR="00CB2992" w:rsidRPr="005751F1">
        <w:rPr>
          <w:rFonts w:ascii="Times New Roman" w:hAnsi="Times New Roman" w:cs="Times New Roman"/>
        </w:rPr>
        <w:t>note</w:t>
      </w:r>
      <w:r w:rsidR="004F0949" w:rsidRPr="005751F1">
        <w:rPr>
          <w:rFonts w:ascii="Times New Roman" w:hAnsi="Times New Roman" w:cs="Times New Roman"/>
        </w:rPr>
        <w:t xml:space="preserve"> again</w:t>
      </w:r>
      <w:r w:rsidR="00CB2992" w:rsidRPr="005751F1">
        <w:rPr>
          <w:rFonts w:ascii="Times New Roman" w:hAnsi="Times New Roman" w:cs="Times New Roman"/>
        </w:rPr>
        <w:t xml:space="preserve">, the </w:t>
      </w:r>
      <w:r w:rsidR="00CB2992" w:rsidRPr="005751F1">
        <w:rPr>
          <w:rFonts w:ascii="Times New Roman" w:hAnsi="Times New Roman" w:cs="Times New Roman"/>
          <w:i/>
        </w:rPr>
        <w:t>b</w:t>
      </w:r>
      <w:r w:rsidR="00CB2992" w:rsidRPr="005751F1">
        <w:rPr>
          <w:rFonts w:ascii="Times New Roman" w:hAnsi="Times New Roman" w:cs="Times New Roman"/>
          <w:i/>
          <w:vertAlign w:val="subscript"/>
        </w:rPr>
        <w:t>k</w:t>
      </w:r>
      <w:r w:rsidR="00CB2992" w:rsidRPr="005751F1">
        <w:rPr>
          <w:rFonts w:ascii="Times New Roman" w:hAnsi="Times New Roman" w:cs="Times New Roman"/>
          <w:vertAlign w:val="subscript"/>
        </w:rPr>
        <w:t xml:space="preserve"> </w:t>
      </w:r>
      <w:r w:rsidR="00897264" w:rsidRPr="005751F1">
        <w:rPr>
          <w:rFonts w:ascii="Times New Roman" w:hAnsi="Times New Roman" w:cs="Times New Roman"/>
          <w:vertAlign w:val="subscript"/>
        </w:rPr>
        <w:t xml:space="preserve"> </w:t>
      </w:r>
      <w:r w:rsidR="00CB2992" w:rsidRPr="005751F1">
        <w:rPr>
          <w:rFonts w:ascii="Times New Roman" w:hAnsi="Times New Roman" w:cs="Times New Roman"/>
        </w:rPr>
        <w:t>parameter in this model is equivalent to the</w:t>
      </w:r>
      <w:r w:rsidR="00CB2992" w:rsidRPr="005751F1">
        <w:rPr>
          <w:rFonts w:ascii="Times New Roman" w:hAnsi="Times New Roman" w:cs="Times New Roman"/>
          <w:i/>
        </w:rPr>
        <w:t xml:space="preserve"> </w:t>
      </w:r>
      <w:r w:rsidR="00CB2992" w:rsidRPr="005751F1">
        <w:rPr>
          <w:rFonts w:ascii="Times New Roman" w:hAnsi="Times New Roman" w:cs="Times New Roman"/>
        </w:rPr>
        <w:t xml:space="preserve">parameter </w:t>
      </w:r>
      <w:r w:rsidR="00CB2992" w:rsidRPr="005751F1">
        <w:rPr>
          <w:rFonts w:ascii="Times New Roman" w:hAnsi="Times New Roman" w:cs="Times New Roman"/>
          <w:i/>
        </w:rPr>
        <w:t>b</w:t>
      </w:r>
      <w:r w:rsidR="00CB2992" w:rsidRPr="005751F1">
        <w:rPr>
          <w:rFonts w:ascii="Times New Roman" w:hAnsi="Times New Roman" w:cs="Times New Roman"/>
        </w:rPr>
        <w:t xml:space="preserve"> in eq. 3</w:t>
      </w:r>
      <w:del w:id="21" w:author="JOHN FIEBERG" w:date="2019-01-02T17:25:00Z">
        <w:r w:rsidR="00CB2992" w:rsidRPr="005751F1" w:rsidDel="002E32AD">
          <w:rPr>
            <w:rFonts w:ascii="Times New Roman" w:hAnsi="Times New Roman" w:cs="Times New Roman"/>
          </w:rPr>
          <w:delText>.</w:delText>
        </w:r>
      </w:del>
      <w:r w:rsidR="00CB2992" w:rsidRPr="005751F1">
        <w:rPr>
          <w:rFonts w:ascii="Times New Roman" w:hAnsi="Times New Roman" w:cs="Times New Roman"/>
        </w:rPr>
        <w:t>)</w:t>
      </w:r>
      <w:ins w:id="22" w:author="JOHN FIEBERG" w:date="2019-01-02T17:25:00Z">
        <w:r w:rsidR="002E32AD">
          <w:rPr>
            <w:rFonts w:ascii="Times New Roman" w:hAnsi="Times New Roman" w:cs="Times New Roman"/>
          </w:rPr>
          <w:t>.</w:t>
        </w:r>
      </w:ins>
      <w:r w:rsidR="00CB2992" w:rsidRPr="005751F1">
        <w:rPr>
          <w:rFonts w:ascii="Times New Roman" w:hAnsi="Times New Roman" w:cs="Times New Roman"/>
        </w:rPr>
        <w:t xml:space="preserve"> </w:t>
      </w:r>
      <w:r w:rsidR="00397752" w:rsidRPr="005751F1">
        <w:rPr>
          <w:rFonts w:ascii="Times New Roman" w:hAnsi="Times New Roman" w:cs="Times New Roman"/>
        </w:rPr>
        <w:t xml:space="preserve"> </w:t>
      </w:r>
      <w:r w:rsidR="00D3452A" w:rsidRPr="005751F1">
        <w:rPr>
          <w:rFonts w:ascii="Times New Roman" w:hAnsi="Times New Roman" w:cs="Times New Roman"/>
        </w:rPr>
        <w:t>For each subsample</w:t>
      </w:r>
      <w:r w:rsidR="00B91D81" w:rsidRPr="005751F1">
        <w:rPr>
          <w:rFonts w:ascii="Times New Roman" w:hAnsi="Times New Roman" w:cs="Times New Roman"/>
        </w:rPr>
        <w:t xml:space="preserve"> of the real black bear data</w:t>
      </w:r>
      <w:r w:rsidR="00D3452A" w:rsidRPr="005751F1">
        <w:rPr>
          <w:rFonts w:ascii="Times New Roman" w:hAnsi="Times New Roman" w:cs="Times New Roman"/>
        </w:rPr>
        <w:t>, we fit two additional models</w:t>
      </w:r>
      <w:r w:rsidR="00B91D81" w:rsidRPr="005751F1">
        <w:rPr>
          <w:rFonts w:ascii="Times New Roman" w:hAnsi="Times New Roman" w:cs="Times New Roman"/>
        </w:rPr>
        <w:t>:</w:t>
      </w:r>
      <w:r w:rsidR="00D3452A" w:rsidRPr="005751F1">
        <w:rPr>
          <w:rFonts w:ascii="Times New Roman" w:hAnsi="Times New Roman" w:cs="Times New Roman"/>
        </w:rPr>
        <w:t xml:space="preserve"> a model where likelihood of capture depend</w:t>
      </w:r>
      <w:r w:rsidR="005E069A" w:rsidRPr="005751F1">
        <w:rPr>
          <w:rFonts w:ascii="Times New Roman" w:hAnsi="Times New Roman" w:cs="Times New Roman"/>
        </w:rPr>
        <w:t>ed</w:t>
      </w:r>
      <w:r w:rsidR="00D3452A" w:rsidRPr="005751F1">
        <w:rPr>
          <w:rFonts w:ascii="Times New Roman" w:hAnsi="Times New Roman" w:cs="Times New Roman"/>
        </w:rPr>
        <w:t xml:space="preserve"> </w:t>
      </w:r>
      <w:r w:rsidR="00D3452A" w:rsidRPr="005751F1">
        <w:rPr>
          <w:rFonts w:ascii="Times New Roman" w:hAnsi="Times New Roman" w:cs="Times New Roman"/>
        </w:rPr>
        <w:lastRenderedPageBreak/>
        <w:t>on</w:t>
      </w:r>
      <w:r w:rsidR="005E069A" w:rsidRPr="005751F1">
        <w:rPr>
          <w:rFonts w:ascii="Times New Roman" w:hAnsi="Times New Roman" w:cs="Times New Roman"/>
        </w:rPr>
        <w:t xml:space="preserve"> the</w:t>
      </w:r>
      <w:r w:rsidR="00D3452A" w:rsidRPr="005751F1">
        <w:rPr>
          <w:rFonts w:ascii="Times New Roman" w:hAnsi="Times New Roman" w:cs="Times New Roman"/>
        </w:rPr>
        <w:t xml:space="preserve"> trapping period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D3452A" w:rsidRPr="005751F1">
        <w:rPr>
          <w:rFonts w:ascii="Times New Roman" w:hAnsi="Times New Roman" w:cs="Times New Roman"/>
        </w:rPr>
        <w:t xml:space="preserve"> ~ </w:t>
      </w:r>
      <w:r w:rsidR="00D3452A" w:rsidRPr="005751F1">
        <w:rPr>
          <w:rFonts w:ascii="Times New Roman" w:hAnsi="Times New Roman" w:cs="Times New Roman"/>
          <w:i/>
        </w:rPr>
        <w:t>t</w:t>
      </w:r>
      <w:r w:rsidR="00D3452A" w:rsidRPr="005751F1">
        <w:rPr>
          <w:rFonts w:ascii="Times New Roman" w:hAnsi="Times New Roman" w:cs="Times New Roman"/>
        </w:rPr>
        <w:t>), and one where</w:t>
      </w:r>
      <w:r w:rsidR="005E069A" w:rsidRPr="005751F1">
        <w:rPr>
          <w:rFonts w:ascii="Times New Roman" w:hAnsi="Times New Roman" w:cs="Times New Roman"/>
        </w:rPr>
        <w:t xml:space="preserve"> capture probabilities varied by trapping period and depended on whether the animal had been previously caught at the trap</w:t>
      </w:r>
      <w:r w:rsidR="00D3452A" w:rsidRPr="005751F1">
        <w:rPr>
          <w:rFonts w:ascii="Times New Roman" w:hAnsi="Times New Roman" w:cs="Times New Roman"/>
        </w:rPr>
        <w:t xml:space="preserve">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D3452A" w:rsidRPr="005751F1">
        <w:rPr>
          <w:rFonts w:ascii="Times New Roman" w:hAnsi="Times New Roman" w:cs="Times New Roman"/>
        </w:rPr>
        <w:t xml:space="preserve"> ~ </w:t>
      </w:r>
      <w:r w:rsidR="00D3452A" w:rsidRPr="005751F1">
        <w:rPr>
          <w:rFonts w:ascii="Times New Roman" w:hAnsi="Times New Roman" w:cs="Times New Roman"/>
          <w:i/>
        </w:rPr>
        <w:t>b</w:t>
      </w:r>
      <w:r w:rsidR="00D3452A" w:rsidRPr="005751F1">
        <w:rPr>
          <w:rFonts w:ascii="Times New Roman" w:hAnsi="Times New Roman" w:cs="Times New Roman"/>
          <w:i/>
          <w:vertAlign w:val="subscript"/>
        </w:rPr>
        <w:t>k</w:t>
      </w:r>
      <w:r w:rsidR="00D3452A" w:rsidRPr="005751F1">
        <w:rPr>
          <w:rFonts w:ascii="Times New Roman" w:hAnsi="Times New Roman" w:cs="Times New Roman"/>
        </w:rPr>
        <w:t xml:space="preserve"> + </w:t>
      </w:r>
      <w:r w:rsidR="00D3452A" w:rsidRPr="005751F1">
        <w:rPr>
          <w:rFonts w:ascii="Times New Roman" w:hAnsi="Times New Roman" w:cs="Times New Roman"/>
          <w:i/>
        </w:rPr>
        <w:t>t</w:t>
      </w:r>
      <w:r w:rsidR="00D3452A" w:rsidRPr="005751F1">
        <w:rPr>
          <w:rFonts w:ascii="Times New Roman" w:hAnsi="Times New Roman" w:cs="Times New Roman"/>
        </w:rPr>
        <w:t xml:space="preserve">). </w:t>
      </w:r>
      <w:r w:rsidR="004160AD" w:rsidRPr="005751F1">
        <w:rPr>
          <w:rFonts w:ascii="Times New Roman" w:hAnsi="Times New Roman" w:cs="Times New Roman"/>
        </w:rPr>
        <w:t xml:space="preserve">In each case, we assumed </w:t>
      </w:r>
      <m:oMath>
        <m:r>
          <w:rPr>
            <w:rFonts w:ascii="Cambria Math" w:hAnsi="Cambria Math" w:cs="Times New Roman"/>
          </w:rPr>
          <m:t>σ</m:t>
        </m:r>
      </m:oMath>
      <w:r w:rsidR="004160AD" w:rsidRPr="005751F1">
        <w:rPr>
          <w:rFonts w:ascii="Times New Roman" w:hAnsi="Times New Roman" w:cs="Times New Roman"/>
        </w:rPr>
        <w:t xml:space="preserve"> </w:t>
      </w:r>
      <w:r w:rsidR="00CE71C6" w:rsidRPr="005751F1">
        <w:rPr>
          <w:rFonts w:ascii="Times New Roman" w:hAnsi="Times New Roman" w:cs="Times New Roman"/>
        </w:rPr>
        <w:t>was constant for all individuals</w:t>
      </w:r>
      <w:r w:rsidR="005D142A" w:rsidRPr="005751F1">
        <w:rPr>
          <w:rFonts w:ascii="Times New Roman" w:hAnsi="Times New Roman" w:cs="Times New Roman"/>
        </w:rPr>
        <w:t xml:space="preserve">. </w:t>
      </w:r>
    </w:p>
    <w:p w14:paraId="7E38DD47" w14:textId="62B055D9" w:rsidR="00ED7A2E" w:rsidRPr="005751F1" w:rsidRDefault="004B736E" w:rsidP="008504DD">
      <w:pPr>
        <w:pStyle w:val="BodyText"/>
        <w:spacing w:line="480" w:lineRule="auto"/>
        <w:ind w:firstLine="720"/>
        <w:rPr>
          <w:rFonts w:ascii="Times New Roman" w:hAnsi="Times New Roman" w:cs="Times New Roman"/>
        </w:rPr>
      </w:pPr>
      <w:r w:rsidRPr="005751F1">
        <w:rPr>
          <w:rFonts w:ascii="Times New Roman" w:hAnsi="Times New Roman" w:cs="Times New Roman"/>
        </w:rPr>
        <w:t>We fit m</w:t>
      </w:r>
      <w:r w:rsidR="004160AD" w:rsidRPr="005751F1">
        <w:rPr>
          <w:rFonts w:ascii="Times New Roman" w:hAnsi="Times New Roman" w:cs="Times New Roman"/>
        </w:rPr>
        <w:t>odels using the R programming language (R Core Team 201</w:t>
      </w:r>
      <w:r w:rsidR="00324723">
        <w:rPr>
          <w:rFonts w:ascii="Times New Roman" w:hAnsi="Times New Roman" w:cs="Times New Roman"/>
        </w:rPr>
        <w:t>5</w:t>
      </w:r>
      <w:r w:rsidR="004160AD" w:rsidRPr="005751F1">
        <w:rPr>
          <w:rFonts w:ascii="Times New Roman" w:hAnsi="Times New Roman" w:cs="Times New Roman"/>
        </w:rPr>
        <w:t>), package ‘</w:t>
      </w:r>
      <w:proofErr w:type="spellStart"/>
      <w:r w:rsidR="004160AD" w:rsidRPr="005751F1">
        <w:rPr>
          <w:rFonts w:ascii="Times New Roman" w:hAnsi="Times New Roman" w:cs="Times New Roman"/>
        </w:rPr>
        <w:t>secr</w:t>
      </w:r>
      <w:proofErr w:type="spellEnd"/>
      <w:r w:rsidR="004160AD" w:rsidRPr="005751F1">
        <w:rPr>
          <w:rFonts w:ascii="Times New Roman" w:hAnsi="Times New Roman" w:cs="Times New Roman"/>
        </w:rPr>
        <w:t>’, and packages ‘foreach’ and ‘</w:t>
      </w:r>
      <w:proofErr w:type="spellStart"/>
      <w:r w:rsidR="004160AD" w:rsidRPr="005751F1">
        <w:rPr>
          <w:rFonts w:ascii="Times New Roman" w:hAnsi="Times New Roman" w:cs="Times New Roman"/>
        </w:rPr>
        <w:t>doParallel</w:t>
      </w:r>
      <w:proofErr w:type="spellEnd"/>
      <w:r w:rsidR="004160AD" w:rsidRPr="005751F1">
        <w:rPr>
          <w:rFonts w:ascii="Times New Roman" w:hAnsi="Times New Roman" w:cs="Times New Roman"/>
        </w:rPr>
        <w:t xml:space="preserve">’ for optimization of model fitting </w:t>
      </w:r>
      <w:r w:rsidR="00ED7A2E" w:rsidRPr="005751F1">
        <w:rPr>
          <w:rFonts w:ascii="Times New Roman" w:hAnsi="Times New Roman" w:cs="Times New Roman"/>
        </w:rPr>
        <w:t xml:space="preserve">and capture history simulation </w:t>
      </w:r>
      <w:r w:rsidR="004160AD" w:rsidRPr="005751F1">
        <w:rPr>
          <w:rFonts w:ascii="Times New Roman" w:hAnsi="Times New Roman" w:cs="Times New Roman"/>
        </w:rPr>
        <w:t xml:space="preserve">using parallel processing (Analytics </w:t>
      </w:r>
      <w:r w:rsidR="00C22C4A" w:rsidRPr="005751F1">
        <w:rPr>
          <w:rFonts w:ascii="Times New Roman" w:hAnsi="Times New Roman" w:cs="Times New Roman"/>
        </w:rPr>
        <w:t>and</w:t>
      </w:r>
      <w:r w:rsidR="004160AD" w:rsidRPr="005751F1">
        <w:rPr>
          <w:rFonts w:ascii="Times New Roman" w:hAnsi="Times New Roman" w:cs="Times New Roman"/>
        </w:rPr>
        <w:t xml:space="preserve"> Weston 2014, 2015; </w:t>
      </w:r>
      <w:proofErr w:type="spellStart"/>
      <w:r w:rsidR="004160AD" w:rsidRPr="005751F1">
        <w:rPr>
          <w:rFonts w:ascii="Times New Roman" w:hAnsi="Times New Roman" w:cs="Times New Roman"/>
        </w:rPr>
        <w:t>Efford</w:t>
      </w:r>
      <w:proofErr w:type="spellEnd"/>
      <w:r w:rsidR="004160AD" w:rsidRPr="005751F1">
        <w:rPr>
          <w:rFonts w:ascii="Times New Roman" w:hAnsi="Times New Roman" w:cs="Times New Roman"/>
        </w:rPr>
        <w:t xml:space="preserve"> 2015). </w:t>
      </w:r>
      <w:r w:rsidR="00E00711" w:rsidRPr="005751F1">
        <w:rPr>
          <w:rFonts w:ascii="Times New Roman" w:hAnsi="Times New Roman" w:cs="Times New Roman"/>
        </w:rPr>
        <w:t>Within the package '</w:t>
      </w:r>
      <w:proofErr w:type="spellStart"/>
      <w:r w:rsidR="00E00711" w:rsidRPr="005751F1">
        <w:rPr>
          <w:rFonts w:ascii="Times New Roman" w:hAnsi="Times New Roman" w:cs="Times New Roman"/>
        </w:rPr>
        <w:t>secr</w:t>
      </w:r>
      <w:proofErr w:type="spellEnd"/>
      <w:r w:rsidR="00E00711" w:rsidRPr="005751F1">
        <w:rPr>
          <w:rFonts w:ascii="Times New Roman" w:hAnsi="Times New Roman" w:cs="Times New Roman"/>
        </w:rPr>
        <w:t>', we used t</w:t>
      </w:r>
      <w:r w:rsidR="004160AD" w:rsidRPr="005751F1">
        <w:rPr>
          <w:rFonts w:ascii="Times New Roman" w:hAnsi="Times New Roman" w:cs="Times New Roman"/>
        </w:rPr>
        <w:t xml:space="preserve">he function </w:t>
      </w:r>
      <w:r w:rsidR="00E00711" w:rsidRPr="005751F1">
        <w:rPr>
          <w:rFonts w:ascii="Times New Roman" w:hAnsi="Times New Roman" w:cs="Times New Roman"/>
        </w:rPr>
        <w:t>'</w:t>
      </w:r>
      <w:proofErr w:type="spellStart"/>
      <w:r w:rsidR="00E00711" w:rsidRPr="005751F1">
        <w:rPr>
          <w:rFonts w:ascii="Times New Roman" w:hAnsi="Times New Roman" w:cs="Times New Roman"/>
        </w:rPr>
        <w:t>secr.fit</w:t>
      </w:r>
      <w:proofErr w:type="spellEnd"/>
      <w:r w:rsidR="00E00711" w:rsidRPr="005751F1">
        <w:rPr>
          <w:rFonts w:ascii="Times New Roman" w:hAnsi="Times New Roman" w:cs="Times New Roman"/>
        </w:rPr>
        <w:t xml:space="preserve">' </w:t>
      </w:r>
      <w:r w:rsidR="004160AD" w:rsidRPr="005751F1">
        <w:rPr>
          <w:rFonts w:ascii="Times New Roman" w:hAnsi="Times New Roman" w:cs="Times New Roman"/>
        </w:rPr>
        <w:t>for fitting models to subsampled data</w:t>
      </w:r>
      <w:r w:rsidR="00E00711" w:rsidRPr="005751F1">
        <w:rPr>
          <w:rFonts w:ascii="Times New Roman" w:hAnsi="Times New Roman" w:cs="Times New Roman"/>
        </w:rPr>
        <w:t>.</w:t>
      </w:r>
      <w:r w:rsidR="004160AD" w:rsidRPr="005751F1">
        <w:rPr>
          <w:rFonts w:ascii="Times New Roman" w:hAnsi="Times New Roman" w:cs="Times New Roman"/>
        </w:rPr>
        <w:t xml:space="preserve"> This function requires a capture history and a trapping grid</w:t>
      </w:r>
      <w:r w:rsidR="002649C7" w:rsidRPr="005751F1">
        <w:rPr>
          <w:rFonts w:ascii="Times New Roman" w:hAnsi="Times New Roman" w:cs="Times New Roman"/>
        </w:rPr>
        <w:t xml:space="preserve"> and returns a</w:t>
      </w:r>
      <w:r w:rsidR="004160AD" w:rsidRPr="005751F1">
        <w:rPr>
          <w:rFonts w:ascii="Times New Roman" w:hAnsi="Times New Roman" w:cs="Times New Roman"/>
        </w:rPr>
        <w:t xml:space="preserve"> derived density estimate</w:t>
      </w:r>
      <w:r w:rsidR="00E00711" w:rsidRPr="005751F1">
        <w:rPr>
          <w:rFonts w:ascii="Times New Roman" w:hAnsi="Times New Roman" w:cs="Times New Roman"/>
        </w:rPr>
        <w:t>, along with</w:t>
      </w:r>
      <w:r w:rsidR="004160AD" w:rsidRPr="005751F1">
        <w:rPr>
          <w:rFonts w:ascii="Times New Roman" w:hAnsi="Times New Roman" w:cs="Times New Roman"/>
        </w:rPr>
        <w:t xml:space="preserve"> estimated parameters describing the effect of time, </w:t>
      </w:r>
      <w:r w:rsidR="0055477A" w:rsidRPr="005751F1">
        <w:rPr>
          <w:rFonts w:ascii="Times New Roman" w:hAnsi="Times New Roman" w:cs="Times New Roman"/>
        </w:rPr>
        <w:t xml:space="preserve">trap-specific </w:t>
      </w:r>
      <w:r w:rsidR="00A33866" w:rsidRPr="005751F1">
        <w:rPr>
          <w:rFonts w:ascii="Times New Roman" w:hAnsi="Times New Roman" w:cs="Times New Roman"/>
        </w:rPr>
        <w:t>behavioral</w:t>
      </w:r>
      <w:r w:rsidR="006F284C" w:rsidRPr="005751F1">
        <w:rPr>
          <w:rFonts w:ascii="Times New Roman" w:hAnsi="Times New Roman" w:cs="Times New Roman"/>
        </w:rPr>
        <w:t xml:space="preserve"> responses</w:t>
      </w:r>
      <w:r w:rsidR="00482EAA" w:rsidRPr="005751F1">
        <w:rPr>
          <w:rFonts w:ascii="Times New Roman" w:hAnsi="Times New Roman" w:cs="Times New Roman"/>
        </w:rPr>
        <w:t>, and any other individual-level covariates (e.g., sex)</w:t>
      </w:r>
      <w:r w:rsidR="004160AD" w:rsidRPr="005751F1">
        <w:rPr>
          <w:rFonts w:ascii="Times New Roman" w:hAnsi="Times New Roman" w:cs="Times New Roman"/>
        </w:rPr>
        <w:t xml:space="preserve"> on capture probabilities (</w:t>
      </w:r>
      <w:proofErr w:type="spellStart"/>
      <w:r w:rsidR="0092564D" w:rsidRPr="005751F1">
        <w:rPr>
          <w:rFonts w:ascii="Times New Roman" w:hAnsi="Times New Roman" w:cs="Times New Roman"/>
        </w:rPr>
        <w:t>Efford</w:t>
      </w:r>
      <w:proofErr w:type="spellEnd"/>
      <w:r w:rsidR="0092564D" w:rsidRPr="005751F1">
        <w:rPr>
          <w:rFonts w:ascii="Times New Roman" w:hAnsi="Times New Roman" w:cs="Times New Roman"/>
        </w:rPr>
        <w:t xml:space="preserve"> </w:t>
      </w:r>
      <w:r w:rsidR="0092564D" w:rsidRPr="005751F1">
        <w:rPr>
          <w:rFonts w:ascii="Times New Roman" w:hAnsi="Times New Roman" w:cs="Times New Roman"/>
          <w:i/>
        </w:rPr>
        <w:t>et al.</w:t>
      </w:r>
      <w:r w:rsidR="0092564D" w:rsidRPr="005751F1">
        <w:rPr>
          <w:rFonts w:ascii="Times New Roman" w:hAnsi="Times New Roman" w:cs="Times New Roman"/>
        </w:rPr>
        <w:t xml:space="preserve"> 2005</w:t>
      </w:r>
      <w:r w:rsidR="004160AD" w:rsidRPr="005751F1">
        <w:rPr>
          <w:rFonts w:ascii="Times New Roman" w:hAnsi="Times New Roman" w:cs="Times New Roman"/>
        </w:rPr>
        <w:t xml:space="preserve">). </w:t>
      </w:r>
    </w:p>
    <w:p w14:paraId="668DE187" w14:textId="77777777" w:rsidR="004E188B" w:rsidRPr="0040630A" w:rsidRDefault="004160AD" w:rsidP="00F67701">
      <w:pPr>
        <w:pStyle w:val="Heading2"/>
        <w:spacing w:line="480" w:lineRule="auto"/>
        <w:rPr>
          <w:rFonts w:ascii="Times New Roman" w:hAnsi="Times New Roman" w:cs="Times New Roman"/>
          <w:color w:val="auto"/>
          <w:sz w:val="24"/>
          <w:szCs w:val="24"/>
        </w:rPr>
      </w:pPr>
      <w:bookmarkStart w:id="23" w:name="simulation"/>
      <w:bookmarkEnd w:id="23"/>
      <w:r w:rsidRPr="0040630A">
        <w:rPr>
          <w:rFonts w:ascii="Times New Roman" w:hAnsi="Times New Roman" w:cs="Times New Roman"/>
          <w:color w:val="auto"/>
          <w:sz w:val="24"/>
          <w:szCs w:val="24"/>
        </w:rPr>
        <w:t>Simulation</w:t>
      </w:r>
      <w:r w:rsidR="00352CEB">
        <w:rPr>
          <w:rFonts w:ascii="Times New Roman" w:hAnsi="Times New Roman" w:cs="Times New Roman"/>
          <w:color w:val="auto"/>
          <w:sz w:val="24"/>
          <w:szCs w:val="24"/>
        </w:rPr>
        <w:t xml:space="preserve"> Process</w:t>
      </w:r>
    </w:p>
    <w:p w14:paraId="6C11F83E" w14:textId="66C608DB" w:rsidR="008D28D8" w:rsidRDefault="00367CE7" w:rsidP="00337B1F">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1D7115">
        <w:rPr>
          <w:rFonts w:ascii="Times New Roman" w:hAnsi="Times New Roman" w:cs="Times New Roman"/>
        </w:rPr>
        <w:t>generated 22</w:t>
      </w:r>
      <w:r w:rsidR="00737A76">
        <w:rPr>
          <w:rFonts w:ascii="Times New Roman" w:hAnsi="Times New Roman" w:cs="Times New Roman"/>
        </w:rPr>
        <w:t>0</w:t>
      </w:r>
      <w:r w:rsidRPr="0040630A">
        <w:rPr>
          <w:rFonts w:ascii="Times New Roman" w:hAnsi="Times New Roman" w:cs="Times New Roman"/>
        </w:rPr>
        <w:t xml:space="preserve"> </w:t>
      </w:r>
      <w:r w:rsidR="00130E1B">
        <w:rPr>
          <w:rFonts w:ascii="Times New Roman" w:hAnsi="Times New Roman" w:cs="Times New Roman"/>
        </w:rPr>
        <w:t xml:space="preserve">sets of </w:t>
      </w:r>
      <w:r w:rsidRPr="0040630A">
        <w:rPr>
          <w:rFonts w:ascii="Times New Roman" w:hAnsi="Times New Roman" w:cs="Times New Roman"/>
        </w:rPr>
        <w:t xml:space="preserve">capture histories </w:t>
      </w:r>
      <w:r w:rsidR="001D7115">
        <w:rPr>
          <w:rFonts w:ascii="Times New Roman" w:hAnsi="Times New Roman" w:cs="Times New Roman"/>
        </w:rPr>
        <w:t>for each of the</w:t>
      </w:r>
      <w:r w:rsidR="001D7115" w:rsidRPr="0040630A">
        <w:rPr>
          <w:rFonts w:ascii="Times New Roman" w:hAnsi="Times New Roman" w:cs="Times New Roman"/>
        </w:rPr>
        <w:t xml:space="preserve"> </w:t>
      </w:r>
      <w:r w:rsidRPr="0040630A">
        <w:rPr>
          <w:rFonts w:ascii="Times New Roman" w:hAnsi="Times New Roman" w:cs="Times New Roman"/>
        </w:rPr>
        <w:t>eight unique simulated bear populations</w:t>
      </w:r>
      <w:r w:rsidR="004B5B4B">
        <w:rPr>
          <w:rFonts w:ascii="Times New Roman" w:hAnsi="Times New Roman" w:cs="Times New Roman"/>
        </w:rPr>
        <w:t xml:space="preserve">. </w:t>
      </w:r>
      <w:r w:rsidR="00C93D82">
        <w:rPr>
          <w:rFonts w:ascii="Times New Roman" w:hAnsi="Times New Roman" w:cs="Times New Roman"/>
        </w:rPr>
        <w:t>W</w:t>
      </w:r>
      <w:r w:rsidRPr="0040630A">
        <w:rPr>
          <w:rFonts w:ascii="Times New Roman" w:hAnsi="Times New Roman" w:cs="Times New Roman"/>
        </w:rPr>
        <w:t xml:space="preserve">e </w:t>
      </w:r>
      <w:r w:rsidR="00C93D82">
        <w:rPr>
          <w:rFonts w:ascii="Times New Roman" w:hAnsi="Times New Roman" w:cs="Times New Roman"/>
        </w:rPr>
        <w:t xml:space="preserve">then </w:t>
      </w:r>
      <w:r w:rsidRPr="0040630A">
        <w:rPr>
          <w:rFonts w:ascii="Times New Roman" w:hAnsi="Times New Roman" w:cs="Times New Roman"/>
        </w:rPr>
        <w:t>subsampled</w:t>
      </w:r>
      <w:r w:rsidR="004B5B4B">
        <w:rPr>
          <w:rFonts w:ascii="Times New Roman" w:hAnsi="Times New Roman" w:cs="Times New Roman"/>
        </w:rPr>
        <w:t xml:space="preserve"> each</w:t>
      </w:r>
      <w:r w:rsidRPr="0040630A">
        <w:rPr>
          <w:rFonts w:ascii="Times New Roman" w:hAnsi="Times New Roman" w:cs="Times New Roman"/>
        </w:rPr>
        <w:t xml:space="preserve"> </w:t>
      </w:r>
      <w:r w:rsidR="00130E1B">
        <w:rPr>
          <w:rFonts w:ascii="Times New Roman" w:hAnsi="Times New Roman" w:cs="Times New Roman"/>
        </w:rPr>
        <w:t xml:space="preserve">set of </w:t>
      </w:r>
      <w:r w:rsidRPr="0040630A">
        <w:rPr>
          <w:rFonts w:ascii="Times New Roman" w:hAnsi="Times New Roman" w:cs="Times New Roman"/>
        </w:rPr>
        <w:t xml:space="preserve">capture </w:t>
      </w:r>
      <w:r w:rsidR="00130E1B" w:rsidRPr="0040630A">
        <w:rPr>
          <w:rFonts w:ascii="Times New Roman" w:hAnsi="Times New Roman" w:cs="Times New Roman"/>
        </w:rPr>
        <w:t>histor</w:t>
      </w:r>
      <w:r w:rsidR="00130E1B">
        <w:rPr>
          <w:rFonts w:ascii="Times New Roman" w:hAnsi="Times New Roman" w:cs="Times New Roman"/>
        </w:rPr>
        <w:t xml:space="preserve">ies </w:t>
      </w:r>
      <w:r w:rsidRPr="0040630A">
        <w:rPr>
          <w:rFonts w:ascii="Times New Roman" w:hAnsi="Times New Roman" w:cs="Times New Roman"/>
        </w:rPr>
        <w:t xml:space="preserve">using both </w:t>
      </w:r>
      <w:r w:rsidR="00447022">
        <w:rPr>
          <w:rFonts w:ascii="Times New Roman" w:hAnsi="Times New Roman" w:cs="Times New Roman"/>
        </w:rPr>
        <w:t>SPR</w:t>
      </w:r>
      <w:r w:rsidRPr="0040630A">
        <w:rPr>
          <w:rFonts w:ascii="Times New Roman" w:hAnsi="Times New Roman" w:cs="Times New Roman"/>
        </w:rPr>
        <w:t xml:space="preserve"> and SRS </w:t>
      </w:r>
      <w:r w:rsidR="00130E1B">
        <w:rPr>
          <w:rFonts w:ascii="Times New Roman" w:hAnsi="Times New Roman" w:cs="Times New Roman"/>
        </w:rPr>
        <w:t>sampling designs</w:t>
      </w:r>
      <w:r w:rsidRPr="0040630A">
        <w:rPr>
          <w:rFonts w:ascii="Times New Roman" w:hAnsi="Times New Roman" w:cs="Times New Roman"/>
        </w:rPr>
        <w:t xml:space="preserve"> </w:t>
      </w:r>
      <w:r w:rsidR="00980F4A">
        <w:rPr>
          <w:rFonts w:ascii="Times New Roman" w:hAnsi="Times New Roman" w:cs="Times New Roman"/>
        </w:rPr>
        <w:t>with sample size equal</w:t>
      </w:r>
      <w:r w:rsidRPr="0040630A">
        <w:rPr>
          <w:rFonts w:ascii="Times New Roman" w:hAnsi="Times New Roman" w:cs="Times New Roman"/>
        </w:rPr>
        <w:t xml:space="preserve"> </w:t>
      </w:r>
      <w:r w:rsidRPr="0079361C">
        <w:rPr>
          <w:rFonts w:ascii="Times New Roman" w:hAnsi="Times New Roman" w:cs="Times New Roman"/>
          <w:i/>
        </w:rPr>
        <w:t>n</w:t>
      </w:r>
      <w:r w:rsidR="00980F4A">
        <w:rPr>
          <w:rFonts w:ascii="Times New Roman" w:hAnsi="Times New Roman" w:cs="Times New Roman"/>
        </w:rPr>
        <w:t xml:space="preserve"> </w:t>
      </w:r>
      <w:r w:rsidRPr="0040630A">
        <w:rPr>
          <w:rFonts w:ascii="Times New Roman" w:hAnsi="Times New Roman" w:cs="Times New Roman"/>
        </w:rPr>
        <w:t>=</w:t>
      </w:r>
      <w:r w:rsidR="00980F4A">
        <w:rPr>
          <w:rFonts w:ascii="Times New Roman" w:hAnsi="Times New Roman" w:cs="Times New Roman"/>
        </w:rPr>
        <w:t xml:space="preserve"> </w:t>
      </w:r>
      <w:r w:rsidRPr="0040630A">
        <w:rPr>
          <w:rFonts w:ascii="Times New Roman" w:hAnsi="Times New Roman" w:cs="Times New Roman"/>
        </w:rPr>
        <w:t>250,</w:t>
      </w:r>
      <w:r w:rsidR="00980F4A">
        <w:rPr>
          <w:rFonts w:ascii="Times New Roman" w:hAnsi="Times New Roman" w:cs="Times New Roman"/>
        </w:rPr>
        <w:t xml:space="preserve"> </w:t>
      </w:r>
      <w:r w:rsidRPr="0040630A">
        <w:rPr>
          <w:rFonts w:ascii="Times New Roman" w:hAnsi="Times New Roman" w:cs="Times New Roman"/>
        </w:rPr>
        <w:t xml:space="preserve">550, </w:t>
      </w:r>
      <w:r w:rsidR="00130E1B">
        <w:rPr>
          <w:rFonts w:ascii="Times New Roman" w:hAnsi="Times New Roman" w:cs="Times New Roman"/>
        </w:rPr>
        <w:t>or</w:t>
      </w:r>
      <w:r w:rsidR="00980F4A">
        <w:rPr>
          <w:rFonts w:ascii="Times New Roman" w:hAnsi="Times New Roman" w:cs="Times New Roman"/>
        </w:rPr>
        <w:t xml:space="preserve"> </w:t>
      </w:r>
      <w:r w:rsidRPr="0040630A">
        <w:rPr>
          <w:rFonts w:ascii="Times New Roman" w:hAnsi="Times New Roman" w:cs="Times New Roman"/>
        </w:rPr>
        <w:t>850</w:t>
      </w:r>
      <w:r w:rsidR="00623139">
        <w:rPr>
          <w:rFonts w:ascii="Times New Roman" w:hAnsi="Times New Roman" w:cs="Times New Roman"/>
        </w:rPr>
        <w:t>.  T</w:t>
      </w:r>
      <w:r w:rsidR="00130E1B">
        <w:rPr>
          <w:rFonts w:ascii="Times New Roman" w:hAnsi="Times New Roman" w:cs="Times New Roman"/>
        </w:rPr>
        <w:t>hus, each simulated</w:t>
      </w:r>
      <w:r w:rsidR="00E73D0E">
        <w:rPr>
          <w:rFonts w:ascii="Times New Roman" w:hAnsi="Times New Roman" w:cs="Times New Roman"/>
        </w:rPr>
        <w:t xml:space="preserve"> set of capture histories w</w:t>
      </w:r>
      <w:r w:rsidR="00130E1B">
        <w:rPr>
          <w:rFonts w:ascii="Times New Roman" w:hAnsi="Times New Roman" w:cs="Times New Roman"/>
        </w:rPr>
        <w:t>as subsampled 6 times</w:t>
      </w:r>
      <w:r w:rsidR="00623139">
        <w:rPr>
          <w:rFonts w:ascii="Times New Roman" w:hAnsi="Times New Roman" w:cs="Times New Roman"/>
        </w:rPr>
        <w:t xml:space="preserve"> (2 methods x 3 sample sizes</w:t>
      </w:r>
      <w:r w:rsidR="00130E1B">
        <w:rPr>
          <w:rFonts w:ascii="Times New Roman" w:hAnsi="Times New Roman" w:cs="Times New Roman"/>
        </w:rPr>
        <w:t>)</w:t>
      </w:r>
      <w:r w:rsidRPr="0040630A">
        <w:rPr>
          <w:rFonts w:ascii="Times New Roman" w:hAnsi="Times New Roman" w:cs="Times New Roman"/>
        </w:rPr>
        <w:t xml:space="preserve">. </w:t>
      </w:r>
      <w:r w:rsidR="00623139">
        <w:rPr>
          <w:rFonts w:ascii="Times New Roman" w:hAnsi="Times New Roman" w:cs="Times New Roman"/>
        </w:rPr>
        <w:t>We also subsampled the</w:t>
      </w:r>
      <w:r w:rsidR="00AD0A4C">
        <w:rPr>
          <w:rFonts w:ascii="Times New Roman" w:hAnsi="Times New Roman" w:cs="Times New Roman"/>
        </w:rPr>
        <w:t xml:space="preserve"> real</w:t>
      </w:r>
      <w:r w:rsidR="00623139">
        <w:rPr>
          <w:rFonts w:ascii="Times New Roman" w:hAnsi="Times New Roman" w:cs="Times New Roman"/>
        </w:rPr>
        <w:t xml:space="preserve"> black bear</w:t>
      </w:r>
      <w:r w:rsidR="00AD0A4C">
        <w:rPr>
          <w:rFonts w:ascii="Times New Roman" w:hAnsi="Times New Roman" w:cs="Times New Roman"/>
        </w:rPr>
        <w:t xml:space="preserve"> capture history </w:t>
      </w:r>
      <w:r w:rsidR="00623139">
        <w:rPr>
          <w:rFonts w:ascii="Times New Roman" w:hAnsi="Times New Roman" w:cs="Times New Roman"/>
        </w:rPr>
        <w:t xml:space="preserve">data set </w:t>
      </w:r>
      <w:r w:rsidR="00AD0A4C">
        <w:rPr>
          <w:rFonts w:ascii="Times New Roman" w:hAnsi="Times New Roman" w:cs="Times New Roman"/>
        </w:rPr>
        <w:t>22</w:t>
      </w:r>
      <w:r w:rsidR="00737A76">
        <w:rPr>
          <w:rFonts w:ascii="Times New Roman" w:hAnsi="Times New Roman" w:cs="Times New Roman"/>
        </w:rPr>
        <w:t>0</w:t>
      </w:r>
      <w:r w:rsidR="00AD0A4C">
        <w:rPr>
          <w:rFonts w:ascii="Times New Roman" w:hAnsi="Times New Roman" w:cs="Times New Roman"/>
        </w:rPr>
        <w:t xml:space="preserve"> times </w:t>
      </w:r>
      <w:r w:rsidR="00623139">
        <w:rPr>
          <w:rFonts w:ascii="Times New Roman" w:hAnsi="Times New Roman" w:cs="Times New Roman"/>
        </w:rPr>
        <w:t xml:space="preserve">using both SPR and SRS sampling designs with </w:t>
      </w:r>
      <w:r w:rsidR="004B5B4B">
        <w:rPr>
          <w:rFonts w:ascii="Times New Roman" w:hAnsi="Times New Roman" w:cs="Times New Roman"/>
          <w:i/>
        </w:rPr>
        <w:t xml:space="preserve">n </w:t>
      </w:r>
      <w:r w:rsidR="00623139">
        <w:rPr>
          <w:rFonts w:ascii="Times New Roman" w:hAnsi="Times New Roman" w:cs="Times New Roman"/>
        </w:rPr>
        <w:t xml:space="preserve"> = 250, 550, or 850.</w:t>
      </w:r>
      <w:r w:rsidR="00AD0A4C">
        <w:rPr>
          <w:rFonts w:ascii="Times New Roman" w:hAnsi="Times New Roman" w:cs="Times New Roman"/>
        </w:rPr>
        <w:t xml:space="preserve"> </w:t>
      </w:r>
      <w:r w:rsidRPr="0040630A">
        <w:rPr>
          <w:rFonts w:ascii="Times New Roman" w:hAnsi="Times New Roman" w:cs="Times New Roman"/>
        </w:rPr>
        <w:t xml:space="preserve">We then fit </w:t>
      </w:r>
      <w:r w:rsidR="0014747B">
        <w:rPr>
          <w:rFonts w:ascii="Times New Roman" w:hAnsi="Times New Roman" w:cs="Times New Roman"/>
        </w:rPr>
        <w:t xml:space="preserve">SECR </w:t>
      </w:r>
      <w:r w:rsidR="00623139">
        <w:rPr>
          <w:rFonts w:ascii="Times New Roman" w:hAnsi="Times New Roman" w:cs="Times New Roman"/>
        </w:rPr>
        <w:t>models (</w:t>
      </w:r>
      <w:r w:rsidR="00A8262D" w:rsidRPr="0040630A">
        <w:rPr>
          <w:rFonts w:ascii="Times New Roman" w:eastAsia="Times New Roman" w:hAnsi="Times New Roman" w:cs="Times New Roman"/>
          <w:i/>
          <w:color w:val="000000" w:themeColor="text1"/>
          <w:kern w:val="24"/>
        </w:rPr>
        <w:t>g</w:t>
      </w:r>
      <w:r w:rsidR="00A8262D" w:rsidRPr="0040630A">
        <w:rPr>
          <w:rFonts w:ascii="Times New Roman" w:eastAsia="Times New Roman" w:hAnsi="Times New Roman" w:cs="Times New Roman"/>
          <w:i/>
          <w:color w:val="000000" w:themeColor="text1"/>
          <w:kern w:val="24"/>
          <w:position w:val="-6"/>
          <w:vertAlign w:val="subscript"/>
        </w:rPr>
        <w:t>0</w:t>
      </w:r>
      <w:r w:rsidR="00A8262D">
        <w:rPr>
          <w:rFonts w:ascii="Times New Roman" w:eastAsia="Times New Roman" w:hAnsi="Times New Roman" w:cs="Times New Roman"/>
          <w:i/>
          <w:color w:val="000000" w:themeColor="text1"/>
          <w:kern w:val="24"/>
          <w:position w:val="-6"/>
          <w:vertAlign w:val="subscript"/>
        </w:rPr>
        <w:t xml:space="preserve"> </w:t>
      </w:r>
      <w:r w:rsidR="00A8262D">
        <w:rPr>
          <w:rFonts w:ascii="Times New Roman" w:hAnsi="Times New Roman" w:cs="Times New Roman"/>
        </w:rPr>
        <w:t>~</w:t>
      </w:r>
      <w:r w:rsidR="00623139">
        <w:rPr>
          <w:rFonts w:ascii="Times New Roman" w:hAnsi="Times New Roman" w:cs="Times New Roman"/>
        </w:rPr>
        <w:t xml:space="preserve">1, </w:t>
      </w:r>
      <w:r w:rsidR="00A8262D" w:rsidRPr="0040630A">
        <w:rPr>
          <w:rFonts w:ascii="Times New Roman" w:eastAsia="Times New Roman" w:hAnsi="Times New Roman" w:cs="Times New Roman"/>
          <w:i/>
          <w:color w:val="000000" w:themeColor="text1"/>
          <w:kern w:val="24"/>
        </w:rPr>
        <w:t>g</w:t>
      </w:r>
      <w:r w:rsidR="00A8262D" w:rsidRPr="0040630A">
        <w:rPr>
          <w:rFonts w:ascii="Times New Roman" w:eastAsia="Times New Roman" w:hAnsi="Times New Roman" w:cs="Times New Roman"/>
          <w:i/>
          <w:color w:val="000000" w:themeColor="text1"/>
          <w:kern w:val="24"/>
          <w:position w:val="-6"/>
          <w:vertAlign w:val="subscript"/>
        </w:rPr>
        <w:t>0</w:t>
      </w:r>
      <w:r w:rsidR="00A8262D">
        <w:rPr>
          <w:rFonts w:ascii="Times New Roman" w:eastAsia="Times New Roman" w:hAnsi="Times New Roman" w:cs="Times New Roman"/>
          <w:i/>
          <w:color w:val="000000" w:themeColor="text1"/>
          <w:kern w:val="24"/>
          <w:position w:val="-6"/>
          <w:vertAlign w:val="subscript"/>
        </w:rPr>
        <w:t xml:space="preserve"> </w:t>
      </w:r>
      <w:r w:rsidR="00A8262D">
        <w:rPr>
          <w:rFonts w:ascii="Times New Roman" w:hAnsi="Times New Roman" w:cs="Times New Roman"/>
        </w:rPr>
        <w:t xml:space="preserve">~ </w:t>
      </w:r>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r w:rsidR="00623139">
        <w:rPr>
          <w:rFonts w:ascii="Times New Roman" w:hAnsi="Times New Roman" w:cs="Times New Roman"/>
        </w:rPr>
        <w:t>) to the subsampled, simulated capture histories and models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hAnsi="Times New Roman" w:cs="Times New Roman"/>
          <w:i/>
          <w:vertAlign w:val="subscript"/>
        </w:rPr>
        <w:t xml:space="preserve"> </w:t>
      </w:r>
      <w:r w:rsidR="00623139">
        <w:rPr>
          <w:rFonts w:ascii="Times New Roman" w:hAnsi="Times New Roman" w:cs="Times New Roman"/>
        </w:rPr>
        <w:t xml:space="preserve">~1,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r w:rsidR="00623139">
        <w:rPr>
          <w:rFonts w:ascii="Times New Roman" w:hAnsi="Times New Roman" w:cs="Times New Roman"/>
        </w:rPr>
        <w:t xml:space="preserve">,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t</w:t>
      </w:r>
      <w:r w:rsidR="00623139">
        <w:rPr>
          <w:rFonts w:ascii="Times New Roman" w:hAnsi="Times New Roman" w:cs="Times New Roman"/>
        </w:rPr>
        <w:t xml:space="preserve">,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t</w:t>
      </w:r>
      <w:r w:rsidR="00623139">
        <w:rPr>
          <w:rFonts w:ascii="Times New Roman" w:hAnsi="Times New Roman" w:cs="Times New Roman"/>
        </w:rPr>
        <w:t xml:space="preserve"> + </w:t>
      </w:r>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r w:rsidR="00623139">
        <w:rPr>
          <w:rFonts w:ascii="Times New Roman" w:hAnsi="Times New Roman" w:cs="Times New Roman"/>
        </w:rPr>
        <w:t>) to the subsampled real capture histories (see</w:t>
      </w:r>
      <w:r w:rsidR="008B2003">
        <w:rPr>
          <w:rFonts w:ascii="Times New Roman" w:hAnsi="Times New Roman" w:cs="Times New Roman"/>
        </w:rPr>
        <w:t xml:space="preserve"> </w:t>
      </w:r>
      <w:r w:rsidRPr="0040630A">
        <w:rPr>
          <w:rFonts w:ascii="Times New Roman" w:hAnsi="Times New Roman" w:cs="Times New Roman"/>
          <w:i/>
        </w:rPr>
        <w:t>Model Fitting</w:t>
      </w:r>
      <w:r w:rsidR="00623139">
        <w:rPr>
          <w:rFonts w:ascii="Times New Roman" w:hAnsi="Times New Roman" w:cs="Times New Roman"/>
        </w:rPr>
        <w:t>)</w:t>
      </w:r>
      <w:r w:rsidRPr="0040630A">
        <w:rPr>
          <w:rFonts w:ascii="Times New Roman" w:hAnsi="Times New Roman" w:cs="Times New Roman"/>
        </w:rPr>
        <w:t xml:space="preserve">, and saved </w:t>
      </w:r>
      <w:r w:rsidR="00623139">
        <w:rPr>
          <w:rFonts w:ascii="Times New Roman" w:hAnsi="Times New Roman" w:cs="Times New Roman"/>
        </w:rPr>
        <w:t xml:space="preserve">the </w:t>
      </w:r>
      <w:r w:rsidRPr="0040630A">
        <w:rPr>
          <w:rFonts w:ascii="Times New Roman" w:hAnsi="Times New Roman" w:cs="Times New Roman"/>
        </w:rPr>
        <w:t xml:space="preserve">resultant model objects for </w:t>
      </w:r>
      <w:r w:rsidR="00A33866">
        <w:rPr>
          <w:rFonts w:ascii="Times New Roman" w:hAnsi="Times New Roman" w:cs="Times New Roman"/>
        </w:rPr>
        <w:t xml:space="preserve">latter </w:t>
      </w:r>
      <w:r w:rsidRPr="0040630A">
        <w:rPr>
          <w:rFonts w:ascii="Times New Roman" w:hAnsi="Times New Roman" w:cs="Times New Roman"/>
        </w:rPr>
        <w:t>comparison.</w:t>
      </w:r>
      <w:r w:rsidR="006F284C">
        <w:rPr>
          <w:rFonts w:ascii="Times New Roman" w:hAnsi="Times New Roman" w:cs="Times New Roman"/>
        </w:rPr>
        <w:t xml:space="preserve"> </w:t>
      </w:r>
    </w:p>
    <w:p w14:paraId="086D5A90" w14:textId="77777777" w:rsidR="00D27FDC" w:rsidRDefault="004E6273" w:rsidP="00D27FDC">
      <w:pPr>
        <w:pStyle w:val="Heading1"/>
        <w:spacing w:line="480" w:lineRule="auto"/>
        <w:rPr>
          <w:rFonts w:ascii="Times New Roman" w:hAnsi="Times New Roman" w:cs="Times New Roman"/>
          <w:color w:val="auto"/>
          <w:sz w:val="24"/>
          <w:szCs w:val="24"/>
        </w:rPr>
      </w:pPr>
      <w:bookmarkStart w:id="24" w:name="notation"/>
      <w:bookmarkStart w:id="25" w:name="results"/>
      <w:bookmarkStart w:id="26" w:name="full-dataset-estimates"/>
      <w:bookmarkStart w:id="27" w:name="discussion"/>
      <w:bookmarkEnd w:id="24"/>
      <w:bookmarkEnd w:id="25"/>
      <w:bookmarkEnd w:id="26"/>
      <w:bookmarkEnd w:id="27"/>
      <w:r>
        <w:rPr>
          <w:rFonts w:ascii="Times New Roman" w:hAnsi="Times New Roman" w:cs="Times New Roman"/>
          <w:color w:val="auto"/>
          <w:sz w:val="24"/>
          <w:szCs w:val="24"/>
        </w:rPr>
        <w:t>RESULTS</w:t>
      </w:r>
    </w:p>
    <w:p w14:paraId="6637F97D" w14:textId="0670A1A8" w:rsidR="00D27FDC" w:rsidRPr="00D27FDC" w:rsidRDefault="00D27FDC" w:rsidP="00D27FDC">
      <w:pPr>
        <w:pStyle w:val="BodyText"/>
        <w:spacing w:line="480" w:lineRule="auto"/>
        <w:rPr>
          <w:rFonts w:ascii="Times New Roman" w:hAnsi="Times New Roman" w:cs="Times New Roman"/>
          <w:b/>
        </w:rPr>
      </w:pPr>
      <w:r w:rsidRPr="00D27FDC">
        <w:rPr>
          <w:rFonts w:ascii="Times New Roman" w:hAnsi="Times New Roman" w:cs="Times New Roman"/>
          <w:b/>
        </w:rPr>
        <w:t>Empirical</w:t>
      </w:r>
      <w:r w:rsidR="00912D13">
        <w:rPr>
          <w:rFonts w:ascii="Times New Roman" w:hAnsi="Times New Roman" w:cs="Times New Roman"/>
          <w:b/>
        </w:rPr>
        <w:t xml:space="preserve"> Data</w:t>
      </w:r>
      <w:r w:rsidR="00703087">
        <w:rPr>
          <w:rFonts w:ascii="Times New Roman" w:hAnsi="Times New Roman" w:cs="Times New Roman"/>
          <w:b/>
        </w:rPr>
        <w:t xml:space="preserve"> </w:t>
      </w:r>
      <w:r w:rsidR="00912D13">
        <w:rPr>
          <w:rFonts w:ascii="Times New Roman" w:hAnsi="Times New Roman" w:cs="Times New Roman"/>
          <w:b/>
        </w:rPr>
        <w:t>set</w:t>
      </w:r>
    </w:p>
    <w:p w14:paraId="2641B494" w14:textId="65DB5F23" w:rsidR="00D239B6" w:rsidRDefault="001954D5" w:rsidP="004D0870">
      <w:pPr>
        <w:pStyle w:val="BodyText"/>
        <w:spacing w:line="480" w:lineRule="auto"/>
        <w:ind w:firstLine="720"/>
        <w:rPr>
          <w:rFonts w:ascii="Times New Roman" w:hAnsi="Times New Roman" w:cs="Times New Roman"/>
          <w:bCs/>
        </w:rPr>
      </w:pPr>
      <w:r w:rsidRPr="001954D5">
        <w:rPr>
          <w:rFonts w:ascii="Times New Roman" w:hAnsi="Times New Roman" w:cs="Times New Roman"/>
          <w:bCs/>
        </w:rPr>
        <w:lastRenderedPageBreak/>
        <w:t xml:space="preserve">Bears visited 101 of the 121 hair trap sites, resulting in 377 total site-sessions yielding hair. We collected hair from 2784 barbs that occurred in 1642 separate </w:t>
      </w:r>
      <w:r w:rsidRPr="004D0870">
        <w:rPr>
          <w:rFonts w:ascii="Times New Roman" w:hAnsi="Times New Roman" w:cs="Times New Roman"/>
          <w:bCs/>
        </w:rPr>
        <w:t xml:space="preserve">clusters </w:t>
      </w:r>
      <w:r w:rsidR="00DB0BF5">
        <w:rPr>
          <w:rFonts w:ascii="Times New Roman" w:hAnsi="Times New Roman" w:cs="Times New Roman"/>
          <w:bCs/>
        </w:rPr>
        <w:t xml:space="preserve">(composed </w:t>
      </w:r>
      <w:r w:rsidRPr="004D0870">
        <w:rPr>
          <w:rFonts w:ascii="Times New Roman" w:hAnsi="Times New Roman" w:cs="Times New Roman"/>
          <w:bCs/>
        </w:rPr>
        <w:t>of 1–11 adjacent barbs</w:t>
      </w:r>
      <w:r w:rsidR="00D239B6">
        <w:rPr>
          <w:rFonts w:ascii="Times New Roman" w:hAnsi="Times New Roman" w:cs="Times New Roman"/>
          <w:bCs/>
        </w:rPr>
        <w:t xml:space="preserve">; 62% of clusters were just a single barb, </w:t>
      </w:r>
      <w:r w:rsidR="006B4E19">
        <w:rPr>
          <w:rFonts w:ascii="Times New Roman" w:hAnsi="Times New Roman" w:cs="Times New Roman"/>
          <w:bCs/>
        </w:rPr>
        <w:t>&lt;2</w:t>
      </w:r>
      <w:r w:rsidR="00D239B6">
        <w:rPr>
          <w:rFonts w:ascii="Times New Roman" w:hAnsi="Times New Roman" w:cs="Times New Roman"/>
          <w:bCs/>
        </w:rPr>
        <w:t>% were &gt;5 barbs</w:t>
      </w:r>
      <w:r w:rsidR="00DB0BF5">
        <w:rPr>
          <w:rFonts w:ascii="Times New Roman" w:hAnsi="Times New Roman" w:cs="Times New Roman"/>
          <w:bCs/>
        </w:rPr>
        <w:t>)</w:t>
      </w:r>
      <w:r w:rsidRPr="001954D5">
        <w:rPr>
          <w:rFonts w:ascii="Times New Roman" w:hAnsi="Times New Roman" w:cs="Times New Roman"/>
          <w:bCs/>
        </w:rPr>
        <w:t xml:space="preserve">.  </w:t>
      </w:r>
      <w:r w:rsidR="00D239B6">
        <w:rPr>
          <w:rFonts w:ascii="Times New Roman" w:hAnsi="Times New Roman" w:cs="Times New Roman"/>
          <w:bCs/>
        </w:rPr>
        <w:t>Sites had</w:t>
      </w:r>
      <w:r w:rsidR="009E3C84">
        <w:rPr>
          <w:rFonts w:ascii="Times New Roman" w:hAnsi="Times New Roman" w:cs="Times New Roman"/>
          <w:bCs/>
        </w:rPr>
        <w:t xml:space="preserve"> 1–26</w:t>
      </w:r>
      <w:r w:rsidR="00D239B6">
        <w:rPr>
          <w:rFonts w:ascii="Times New Roman" w:hAnsi="Times New Roman" w:cs="Times New Roman"/>
          <w:bCs/>
        </w:rPr>
        <w:t xml:space="preserve"> clusters of hair: an approximately equal percent had 1, 2, 3, or 4 clusters (14–17%), and few had &gt;8 clusters (total 9%).</w:t>
      </w:r>
    </w:p>
    <w:p w14:paraId="0C6B0C93" w14:textId="3DEE4459" w:rsidR="00982523" w:rsidRDefault="003C3F0D" w:rsidP="004D0870">
      <w:pPr>
        <w:pStyle w:val="BodyText"/>
        <w:spacing w:line="480" w:lineRule="auto"/>
        <w:ind w:firstLine="720"/>
        <w:rPr>
          <w:rFonts w:ascii="Times New Roman" w:hAnsi="Times New Roman" w:cs="Times New Roman"/>
        </w:rPr>
      </w:pPr>
      <w:r>
        <w:rPr>
          <w:rFonts w:ascii="Times New Roman" w:hAnsi="Times New Roman" w:cs="Times New Roman"/>
          <w:bCs/>
        </w:rPr>
        <w:t xml:space="preserve">Of 1113 samples sent for analysis, 1019 </w:t>
      </w:r>
      <w:r w:rsidR="00DB0BF5">
        <w:rPr>
          <w:rFonts w:ascii="Times New Roman" w:hAnsi="Times New Roman" w:cs="Times New Roman"/>
          <w:bCs/>
        </w:rPr>
        <w:t>(91.6</w:t>
      </w:r>
      <w:r>
        <w:rPr>
          <w:rFonts w:ascii="Times New Roman" w:hAnsi="Times New Roman" w:cs="Times New Roman"/>
          <w:bCs/>
        </w:rPr>
        <w:t>%) were successfully genotyped</w:t>
      </w:r>
      <w:r w:rsidR="00DB0BF5">
        <w:rPr>
          <w:rFonts w:ascii="Times New Roman" w:hAnsi="Times New Roman" w:cs="Times New Roman"/>
          <w:bCs/>
        </w:rPr>
        <w:t xml:space="preserve">; </w:t>
      </w:r>
      <w:r w:rsidRPr="003C3F0D">
        <w:rPr>
          <w:rFonts w:ascii="Times New Roman" w:hAnsi="Times New Roman" w:cs="Times New Roman"/>
          <w:bCs/>
        </w:rPr>
        <w:t>these were from 96 different sites and 333 site-sessions. Genotyping identified 43 different individuals</w:t>
      </w:r>
      <w:r w:rsidR="00DB0BF5">
        <w:rPr>
          <w:rFonts w:ascii="Times New Roman" w:hAnsi="Times New Roman" w:cs="Times New Roman"/>
          <w:bCs/>
        </w:rPr>
        <w:t xml:space="preserve"> (</w:t>
      </w:r>
      <w:r w:rsidRPr="003C3F0D">
        <w:rPr>
          <w:rFonts w:ascii="Times New Roman" w:hAnsi="Times New Roman" w:cs="Times New Roman"/>
          <w:bCs/>
        </w:rPr>
        <w:t>2</w:t>
      </w:r>
      <w:r w:rsidR="00DB0BF5">
        <w:rPr>
          <w:rFonts w:ascii="Times New Roman" w:hAnsi="Times New Roman" w:cs="Times New Roman"/>
          <w:bCs/>
        </w:rPr>
        <w:t xml:space="preserve">6 males, </w:t>
      </w:r>
      <w:r w:rsidRPr="003C3F0D">
        <w:rPr>
          <w:rFonts w:ascii="Times New Roman" w:hAnsi="Times New Roman" w:cs="Times New Roman"/>
          <w:bCs/>
        </w:rPr>
        <w:t>17 females</w:t>
      </w:r>
      <w:r w:rsidR="00DB0BF5">
        <w:rPr>
          <w:rFonts w:ascii="Times New Roman" w:hAnsi="Times New Roman" w:cs="Times New Roman"/>
          <w:bCs/>
        </w:rPr>
        <w:t>)</w:t>
      </w:r>
      <w:r w:rsidRPr="003C3F0D">
        <w:rPr>
          <w:rFonts w:ascii="Times New Roman" w:hAnsi="Times New Roman" w:cs="Times New Roman"/>
          <w:bCs/>
        </w:rPr>
        <w:t>.   Individual bears were detected up to 132 times each</w:t>
      </w:r>
      <w:r w:rsidR="00DB0BF5">
        <w:rPr>
          <w:rFonts w:ascii="Times New Roman" w:hAnsi="Times New Roman" w:cs="Times New Roman"/>
          <w:bCs/>
        </w:rPr>
        <w:t>, at 1–22 different hair traps,</w:t>
      </w:r>
      <w:r w:rsidRPr="003C3F0D">
        <w:rPr>
          <w:rFonts w:ascii="Times New Roman" w:hAnsi="Times New Roman" w:cs="Times New Roman"/>
          <w:bCs/>
        </w:rPr>
        <w:t xml:space="preserve"> and up to 32 times in a single sampling session</w:t>
      </w:r>
      <w:r w:rsidR="009E3C84">
        <w:rPr>
          <w:rFonts w:ascii="Times New Roman" w:hAnsi="Times New Roman" w:cs="Times New Roman"/>
          <w:bCs/>
        </w:rPr>
        <w:t>; 14 different bears were identified in session 1, and 21–28 different bears were identified in subsequent sessions, possibly suggesting that some individuals learned the location of the traps</w:t>
      </w:r>
      <w:r w:rsidR="00FB015A">
        <w:rPr>
          <w:rFonts w:ascii="Times New Roman" w:hAnsi="Times New Roman" w:cs="Times New Roman"/>
          <w:bCs/>
        </w:rPr>
        <w:t>.</w:t>
      </w:r>
      <w:r w:rsidRPr="003C3F0D">
        <w:rPr>
          <w:rFonts w:ascii="Times New Roman" w:hAnsi="Times New Roman" w:cs="Times New Roman"/>
          <w:bCs/>
        </w:rPr>
        <w:t xml:space="preserve">  Sex ratio of individuals visiting hair traps was </w:t>
      </w:r>
      <w:r w:rsidR="00DB0BF5">
        <w:rPr>
          <w:rFonts w:ascii="Times New Roman" w:hAnsi="Times New Roman" w:cs="Times New Roman"/>
          <w:bCs/>
        </w:rPr>
        <w:t>skewed</w:t>
      </w:r>
      <w:r w:rsidRPr="003C3F0D">
        <w:rPr>
          <w:rFonts w:ascii="Times New Roman" w:hAnsi="Times New Roman" w:cs="Times New Roman"/>
          <w:bCs/>
        </w:rPr>
        <w:t xml:space="preserve"> to males in all sampling sessions and did not vary through time (</w:t>
      </w:r>
      <w:r w:rsidRPr="003C3F0D">
        <w:rPr>
          <w:rFonts w:ascii="Times New Roman" w:hAnsi="Times New Roman" w:cs="Times New Roman"/>
          <w:bCs/>
          <w:i/>
        </w:rPr>
        <w:t>χ</w:t>
      </w:r>
      <w:r w:rsidRPr="003C3F0D">
        <w:rPr>
          <w:rFonts w:ascii="Times New Roman" w:hAnsi="Times New Roman" w:cs="Times New Roman"/>
          <w:bCs/>
          <w:i/>
          <w:vertAlign w:val="superscript"/>
        </w:rPr>
        <w:t>2</w:t>
      </w:r>
      <w:r w:rsidRPr="003C3F0D">
        <w:rPr>
          <w:rFonts w:ascii="Times New Roman" w:hAnsi="Times New Roman" w:cs="Times New Roman"/>
          <w:bCs/>
        </w:rPr>
        <w:t xml:space="preserve">=0.96, </w:t>
      </w:r>
      <w:r w:rsidRPr="003C3F0D">
        <w:rPr>
          <w:rFonts w:ascii="Times New Roman" w:hAnsi="Times New Roman" w:cs="Times New Roman"/>
          <w:bCs/>
          <w:i/>
        </w:rPr>
        <w:t>df</w:t>
      </w:r>
      <w:r w:rsidRPr="003C3F0D">
        <w:rPr>
          <w:rFonts w:ascii="Times New Roman" w:hAnsi="Times New Roman" w:cs="Times New Roman"/>
          <w:bCs/>
        </w:rPr>
        <w:t xml:space="preserve">=5, </w:t>
      </w:r>
      <w:r w:rsidRPr="003C3F0D">
        <w:rPr>
          <w:rFonts w:ascii="Times New Roman" w:hAnsi="Times New Roman" w:cs="Times New Roman"/>
          <w:bCs/>
          <w:i/>
        </w:rPr>
        <w:t>P</w:t>
      </w:r>
      <w:r w:rsidRPr="003C3F0D">
        <w:rPr>
          <w:rFonts w:ascii="Times New Roman" w:hAnsi="Times New Roman" w:cs="Times New Roman"/>
          <w:bCs/>
        </w:rPr>
        <w:t>=0.97</w:t>
      </w:r>
      <w:commentRangeStart w:id="28"/>
      <w:r w:rsidRPr="003C3F0D">
        <w:rPr>
          <w:rFonts w:ascii="Times New Roman" w:hAnsi="Times New Roman" w:cs="Times New Roman"/>
          <w:bCs/>
        </w:rPr>
        <w:t xml:space="preserve">).  </w:t>
      </w:r>
      <w:r w:rsidR="00313107">
        <w:rPr>
          <w:rFonts w:ascii="Times New Roman" w:hAnsi="Times New Roman" w:cs="Times New Roman"/>
          <w:bCs/>
        </w:rPr>
        <w:t xml:space="preserve">We found that </w:t>
      </w:r>
      <w:r w:rsidR="00F774B8" w:rsidRPr="00F774B8">
        <w:rPr>
          <w:rFonts w:ascii="Times New Roman" w:hAnsi="Times New Roman" w:cs="Times New Roman"/>
        </w:rPr>
        <w:t>46.7% o</w:t>
      </w:r>
      <w:commentRangeEnd w:id="28"/>
      <w:r w:rsidR="00313107">
        <w:rPr>
          <w:rStyle w:val="CommentReference"/>
        </w:rPr>
        <w:commentReference w:id="28"/>
      </w:r>
      <w:r w:rsidR="00F774B8" w:rsidRPr="00F774B8">
        <w:rPr>
          <w:rFonts w:ascii="Times New Roman" w:hAnsi="Times New Roman" w:cs="Times New Roman"/>
        </w:rPr>
        <w:t>f individuals that left hair at a given trap during a sampling session were detected just once at that site-sessio</w:t>
      </w:r>
      <w:r w:rsidR="00F774B8">
        <w:rPr>
          <w:rFonts w:ascii="Times New Roman" w:hAnsi="Times New Roman" w:cs="Times New Roman"/>
        </w:rPr>
        <w:t>n, whereas</w:t>
      </w:r>
      <w:r w:rsidR="00F774B8" w:rsidRPr="00F774B8">
        <w:t xml:space="preserve"> </w:t>
      </w:r>
      <w:r w:rsidR="00F774B8" w:rsidRPr="00F774B8">
        <w:rPr>
          <w:rFonts w:ascii="Times New Roman" w:hAnsi="Times New Roman" w:cs="Times New Roman"/>
        </w:rPr>
        <w:t>25.8% of individuals that left hair at a given trap during a sampling session were detected three or more times</w:t>
      </w:r>
      <w:r w:rsidR="00F774B8">
        <w:rPr>
          <w:rFonts w:ascii="Times New Roman" w:hAnsi="Times New Roman" w:cs="Times New Roman"/>
        </w:rPr>
        <w:t xml:space="preserve"> (up to 11)</w:t>
      </w:r>
      <w:r w:rsidR="00F774B8" w:rsidRPr="00F774B8">
        <w:rPr>
          <w:rFonts w:ascii="Times New Roman" w:hAnsi="Times New Roman" w:cs="Times New Roman"/>
        </w:rPr>
        <w:t xml:space="preserve"> at that site-session</w:t>
      </w:r>
      <w:r w:rsidR="00F774B8">
        <w:rPr>
          <w:rFonts w:ascii="Times New Roman" w:hAnsi="Times New Roman" w:cs="Times New Roman"/>
        </w:rPr>
        <w:t xml:space="preserve"> </w:t>
      </w:r>
      <w:r w:rsidR="00982523">
        <w:rPr>
          <w:rFonts w:ascii="Times New Roman" w:hAnsi="Times New Roman" w:cs="Times New Roman"/>
        </w:rPr>
        <w:t>(</w:t>
      </w:r>
      <w:r w:rsidR="00C852EC" w:rsidRPr="00C852EC">
        <w:rPr>
          <w:rFonts w:ascii="Times New Roman" w:hAnsi="Times New Roman" w:cs="Times New Roman"/>
        </w:rPr>
        <w:fldChar w:fldCharType="begin"/>
      </w:r>
      <w:r w:rsidR="00C852EC" w:rsidRPr="00C852EC">
        <w:rPr>
          <w:rFonts w:ascii="Times New Roman" w:hAnsi="Times New Roman" w:cs="Times New Roman"/>
        </w:rPr>
        <w:instrText xml:space="preserve"> REF _Ref533070892 \h </w:instrText>
      </w:r>
      <w:r w:rsidR="00C852EC" w:rsidRPr="00863C57">
        <w:rPr>
          <w:rFonts w:ascii="Times New Roman" w:hAnsi="Times New Roman" w:cs="Times New Roman"/>
        </w:rPr>
        <w:instrText xml:space="preserve"> \* MERGEFORMAT </w:instrText>
      </w:r>
      <w:r w:rsidR="00C852EC" w:rsidRPr="00C852EC">
        <w:rPr>
          <w:rFonts w:ascii="Times New Roman" w:hAnsi="Times New Roman" w:cs="Times New Roman"/>
        </w:rPr>
      </w:r>
      <w:r w:rsidR="00C852EC" w:rsidRPr="00C852EC">
        <w:rPr>
          <w:rFonts w:ascii="Times New Roman" w:hAnsi="Times New Roman" w:cs="Times New Roman"/>
        </w:rPr>
        <w:fldChar w:fldCharType="separate"/>
      </w:r>
      <w:r w:rsidR="00C852EC" w:rsidRPr="00C852EC">
        <w:t xml:space="preserve">Fig. </w:t>
      </w:r>
      <w:r w:rsidR="00C852EC" w:rsidRPr="00863C57">
        <w:rPr>
          <w:noProof/>
        </w:rPr>
        <w:t>3</w:t>
      </w:r>
      <w:r w:rsidR="00C852EC" w:rsidRPr="00C852EC">
        <w:rPr>
          <w:rFonts w:ascii="Times New Roman" w:hAnsi="Times New Roman" w:cs="Times New Roman"/>
        </w:rPr>
        <w:fldChar w:fldCharType="end"/>
      </w:r>
      <w:r w:rsidR="00982523">
        <w:rPr>
          <w:rFonts w:ascii="Times New Roman" w:hAnsi="Times New Roman" w:cs="Times New Roman"/>
        </w:rPr>
        <w:t>)</w:t>
      </w:r>
      <w:r w:rsidR="00982523" w:rsidRPr="0040630A">
        <w:rPr>
          <w:rFonts w:ascii="Times New Roman" w:hAnsi="Times New Roman" w:cs="Times New Roman"/>
        </w:rPr>
        <w:t xml:space="preserve">. </w:t>
      </w:r>
      <w:r w:rsidR="00982523">
        <w:rPr>
          <w:rFonts w:ascii="Times New Roman" w:hAnsi="Times New Roman" w:cs="Times New Roman"/>
        </w:rPr>
        <w:t xml:space="preserve">  </w:t>
      </w:r>
    </w:p>
    <w:p w14:paraId="1B08A764" w14:textId="353CD491" w:rsidR="006A7134" w:rsidRPr="006A7134" w:rsidRDefault="006A7134" w:rsidP="006A7134">
      <w:pPr>
        <w:pStyle w:val="BodyText"/>
        <w:spacing w:line="480" w:lineRule="auto"/>
        <w:ind w:firstLine="720"/>
        <w:rPr>
          <w:rFonts w:ascii="Times New Roman" w:hAnsi="Times New Roman" w:cs="Times New Roman"/>
        </w:rPr>
      </w:pPr>
      <w:r>
        <w:rPr>
          <w:rFonts w:ascii="Times New Roman" w:hAnsi="Times New Roman" w:cs="Times New Roman"/>
        </w:rPr>
        <w:t>Of the four models investigated in this study, a model incorporating both a trap-specific behavior covariate (b</w:t>
      </w:r>
      <w:r>
        <w:rPr>
          <w:rFonts w:ascii="Times New Roman" w:hAnsi="Times New Roman" w:cs="Times New Roman"/>
          <w:vertAlign w:val="subscript"/>
        </w:rPr>
        <w:t>k</w:t>
      </w:r>
      <w:r>
        <w:rPr>
          <w:rFonts w:ascii="Times New Roman" w:hAnsi="Times New Roman" w:cs="Times New Roman"/>
        </w:rPr>
        <w:t xml:space="preserve">) and a non-linear time covariate (t) performed best on the empirical </w:t>
      </w:r>
      <w:commentRangeStart w:id="29"/>
      <w:commentRangeStart w:id="30"/>
      <w:commentRangeStart w:id="31"/>
      <w:r>
        <w:rPr>
          <w:rFonts w:ascii="Times New Roman" w:hAnsi="Times New Roman" w:cs="Times New Roman"/>
        </w:rPr>
        <w:t>data</w:t>
      </w:r>
      <w:ins w:id="32" w:author="JOHN FIEBERG" w:date="2019-01-02T17:29:00Z">
        <w:r w:rsidR="002E32AD">
          <w:rPr>
            <w:rFonts w:ascii="Times New Roman" w:hAnsi="Times New Roman" w:cs="Times New Roman"/>
          </w:rPr>
          <w:t xml:space="preserve"> </w:t>
        </w:r>
      </w:ins>
      <w:r>
        <w:rPr>
          <w:rFonts w:ascii="Times New Roman" w:hAnsi="Times New Roman" w:cs="Times New Roman"/>
        </w:rPr>
        <w:t xml:space="preserve">set </w:t>
      </w:r>
      <w:commentRangeEnd w:id="29"/>
      <w:r>
        <w:rPr>
          <w:rStyle w:val="CommentReference"/>
        </w:rPr>
        <w:commentReference w:id="29"/>
      </w:r>
      <w:commentRangeEnd w:id="30"/>
      <w:r w:rsidR="002E32AD">
        <w:rPr>
          <w:rStyle w:val="CommentReference"/>
        </w:rPr>
        <w:commentReference w:id="30"/>
      </w:r>
      <w:commentRangeEnd w:id="31"/>
      <w:r w:rsidR="00006EC2">
        <w:rPr>
          <w:rStyle w:val="CommentReference"/>
        </w:rPr>
        <w:commentReference w:id="31"/>
      </w:r>
      <w:r>
        <w:rPr>
          <w:rFonts w:ascii="Times New Roman" w:hAnsi="Times New Roman" w:cs="Times New Roman"/>
        </w:rPr>
        <w:t>(</w:t>
      </w:r>
      <w:r w:rsidRPr="006A7134">
        <w:rPr>
          <w:rFonts w:ascii="Times New Roman" w:hAnsi="Times New Roman" w:cs="Times New Roman"/>
        </w:rPr>
        <w:fldChar w:fldCharType="begin"/>
      </w:r>
      <w:r w:rsidRPr="006A7134">
        <w:rPr>
          <w:rFonts w:ascii="Times New Roman" w:hAnsi="Times New Roman" w:cs="Times New Roman"/>
        </w:rPr>
        <w:instrText xml:space="preserve"> REF _Ref534029575 \h  \* MERGEFORMAT </w:instrText>
      </w:r>
      <w:r w:rsidRPr="006A7134">
        <w:rPr>
          <w:rFonts w:ascii="Times New Roman" w:hAnsi="Times New Roman" w:cs="Times New Roman"/>
        </w:rPr>
      </w:r>
      <w:r w:rsidRPr="006A7134">
        <w:rPr>
          <w:rFonts w:ascii="Times New Roman" w:hAnsi="Times New Roman" w:cs="Times New Roman"/>
        </w:rPr>
        <w:fldChar w:fldCharType="separate"/>
      </w:r>
      <w:r w:rsidRPr="006A7134">
        <w:rPr>
          <w:rFonts w:ascii="Times New Roman" w:hAnsi="Times New Roman" w:cs="Times New Roman"/>
        </w:rPr>
        <w:t xml:space="preserve">Table </w:t>
      </w:r>
      <w:r w:rsidRPr="006A7134">
        <w:rPr>
          <w:rFonts w:ascii="Times New Roman" w:hAnsi="Times New Roman" w:cs="Times New Roman"/>
          <w:noProof/>
        </w:rPr>
        <w:t>2</w:t>
      </w:r>
      <w:r w:rsidRPr="006A7134">
        <w:rPr>
          <w:rFonts w:ascii="Times New Roman" w:hAnsi="Times New Roman" w:cs="Times New Roman"/>
        </w:rPr>
        <w:fldChar w:fldCharType="end"/>
      </w:r>
      <w:r>
        <w:rPr>
          <w:rFonts w:ascii="Times New Roman" w:hAnsi="Times New Roman" w:cs="Times New Roman"/>
        </w:rPr>
        <w:t>). Models excluding b</w:t>
      </w:r>
      <w:r>
        <w:rPr>
          <w:rFonts w:ascii="Times New Roman" w:hAnsi="Times New Roman" w:cs="Times New Roman"/>
          <w:vertAlign w:val="subscript"/>
        </w:rPr>
        <w:t>k</w:t>
      </w:r>
      <w:ins w:id="33" w:author="JOHN FIEBERG" w:date="2019-01-02T17:29:00Z">
        <w:r w:rsidR="002E32AD" w:rsidRPr="00006EC2">
          <w:rPr>
            <w:rFonts w:ascii="Times New Roman" w:hAnsi="Times New Roman" w:cs="Times New Roman"/>
          </w:rPr>
          <w:t>,</w:t>
        </w:r>
      </w:ins>
      <w:r>
        <w:rPr>
          <w:rFonts w:ascii="Times New Roman" w:hAnsi="Times New Roman" w:cs="Times New Roman"/>
          <w:vertAlign w:val="subscript"/>
        </w:rPr>
        <w:t xml:space="preserve"> </w:t>
      </w:r>
      <w:r>
        <w:rPr>
          <w:rFonts w:ascii="Times New Roman" w:hAnsi="Times New Roman" w:cs="Times New Roman"/>
        </w:rPr>
        <w:t>in particular</w:t>
      </w:r>
      <w:ins w:id="34" w:author="JOHN FIEBERG" w:date="2019-01-02T17:29:00Z">
        <w:r w:rsidR="002E32AD">
          <w:rPr>
            <w:rFonts w:ascii="Times New Roman" w:hAnsi="Times New Roman" w:cs="Times New Roman"/>
          </w:rPr>
          <w:t>,</w:t>
        </w:r>
      </w:ins>
      <w:r>
        <w:rPr>
          <w:rFonts w:ascii="Times New Roman" w:hAnsi="Times New Roman" w:cs="Times New Roman"/>
        </w:rPr>
        <w:t xml:space="preserve"> performed poorly relative to those which included it. </w:t>
      </w:r>
    </w:p>
    <w:p w14:paraId="01CE26EB" w14:textId="7C2877B9" w:rsidR="00031A27" w:rsidRDefault="00703087" w:rsidP="00954B25">
      <w:pPr>
        <w:pStyle w:val="BodyText"/>
        <w:spacing w:line="480" w:lineRule="auto"/>
        <w:ind w:firstLine="720"/>
        <w:rPr>
          <w:rFonts w:ascii="Times New Roman" w:hAnsi="Times New Roman" w:cs="Times New Roman"/>
        </w:rPr>
      </w:pPr>
      <w:r>
        <w:rPr>
          <w:rFonts w:ascii="Times New Roman" w:hAnsi="Times New Roman" w:cs="Times New Roman"/>
        </w:rPr>
        <w:t>D</w:t>
      </w:r>
      <w:r w:rsidR="00D16EF7">
        <w:rPr>
          <w:rFonts w:ascii="Times New Roman" w:hAnsi="Times New Roman" w:cs="Times New Roman"/>
        </w:rPr>
        <w:t xml:space="preserve">ensity estimates </w:t>
      </w:r>
      <w:r w:rsidR="00994C20">
        <w:rPr>
          <w:rFonts w:ascii="Times New Roman" w:hAnsi="Times New Roman" w:cs="Times New Roman"/>
        </w:rPr>
        <w:t>derived from fitting</w:t>
      </w:r>
      <w:r w:rsidR="00D16EF7">
        <w:rPr>
          <w:rFonts w:ascii="Times New Roman" w:hAnsi="Times New Roman" w:cs="Times New Roman"/>
        </w:rPr>
        <w:t xml:space="preserve"> </w:t>
      </w:r>
      <w:r w:rsidR="00D27FDC">
        <w:rPr>
          <w:rFonts w:ascii="Times New Roman" w:hAnsi="Times New Roman" w:cs="Times New Roman"/>
        </w:rPr>
        <w:t>SECR models to</w:t>
      </w:r>
      <w:r w:rsidR="006B4F22">
        <w:rPr>
          <w:rFonts w:ascii="Times New Roman" w:hAnsi="Times New Roman" w:cs="Times New Roman"/>
        </w:rPr>
        <w:t xml:space="preserve"> </w:t>
      </w:r>
      <w:r w:rsidR="00F30189">
        <w:rPr>
          <w:rFonts w:ascii="Times New Roman" w:hAnsi="Times New Roman" w:cs="Times New Roman"/>
        </w:rPr>
        <w:t xml:space="preserve">subsets of </w:t>
      </w:r>
      <w:r w:rsidR="00B812AB" w:rsidRPr="00337B1F">
        <w:rPr>
          <w:rFonts w:ascii="Times New Roman" w:hAnsi="Times New Roman" w:cs="Times New Roman"/>
          <w:i/>
        </w:rPr>
        <w:t>n</w:t>
      </w:r>
      <w:r w:rsidR="00B812AB">
        <w:rPr>
          <w:rFonts w:ascii="Times New Roman" w:hAnsi="Times New Roman" w:cs="Times New Roman"/>
        </w:rPr>
        <w:t xml:space="preserve"> = 250 </w:t>
      </w:r>
      <w:r w:rsidR="00357080">
        <w:rPr>
          <w:rFonts w:ascii="Times New Roman" w:hAnsi="Times New Roman" w:cs="Times New Roman"/>
        </w:rPr>
        <w:t>observations</w:t>
      </w:r>
      <w:r w:rsidR="003C18B1">
        <w:rPr>
          <w:rFonts w:ascii="Times New Roman" w:hAnsi="Times New Roman" w:cs="Times New Roman"/>
        </w:rPr>
        <w:t xml:space="preserve"> </w:t>
      </w:r>
      <w:r w:rsidR="00D44783">
        <w:rPr>
          <w:rFonts w:ascii="Times New Roman" w:hAnsi="Times New Roman" w:cs="Times New Roman"/>
        </w:rPr>
        <w:t>were</w:t>
      </w:r>
      <w:r w:rsidR="00F30189">
        <w:rPr>
          <w:rFonts w:ascii="Times New Roman" w:hAnsi="Times New Roman" w:cs="Times New Roman"/>
        </w:rPr>
        <w:t xml:space="preserve"> lower</w:t>
      </w:r>
      <w:r w:rsidR="001925B8">
        <w:rPr>
          <w:rFonts w:ascii="Times New Roman" w:hAnsi="Times New Roman" w:cs="Times New Roman"/>
        </w:rPr>
        <w:t>, on average,</w:t>
      </w:r>
      <w:r w:rsidR="00F30189">
        <w:rPr>
          <w:rFonts w:ascii="Times New Roman" w:hAnsi="Times New Roman" w:cs="Times New Roman"/>
        </w:rPr>
        <w:t xml:space="preserve"> than estimates derived from </w:t>
      </w:r>
      <w:r w:rsidR="00982523">
        <w:rPr>
          <w:rFonts w:ascii="Times New Roman" w:hAnsi="Times New Roman" w:cs="Times New Roman"/>
        </w:rPr>
        <w:t>the</w:t>
      </w:r>
      <w:r w:rsidR="006B4F22">
        <w:rPr>
          <w:rFonts w:ascii="Times New Roman" w:hAnsi="Times New Roman" w:cs="Times New Roman"/>
        </w:rPr>
        <w:t xml:space="preserve"> full</w:t>
      </w:r>
      <w:r w:rsidR="00982523">
        <w:rPr>
          <w:rFonts w:ascii="Times New Roman" w:hAnsi="Times New Roman" w:cs="Times New Roman"/>
        </w:rPr>
        <w:t xml:space="preserve"> empirical </w:t>
      </w:r>
      <w:r w:rsidR="00D27FDC">
        <w:rPr>
          <w:rFonts w:ascii="Times New Roman" w:hAnsi="Times New Roman" w:cs="Times New Roman"/>
        </w:rPr>
        <w:t>data</w:t>
      </w:r>
      <w:r w:rsidR="00982523">
        <w:rPr>
          <w:rFonts w:ascii="Times New Roman" w:hAnsi="Times New Roman" w:cs="Times New Roman"/>
        </w:rPr>
        <w:t xml:space="preserve"> set</w:t>
      </w:r>
      <w:r w:rsidR="006B4F22">
        <w:rPr>
          <w:rFonts w:ascii="Times New Roman" w:hAnsi="Times New Roman" w:cs="Times New Roman"/>
        </w:rPr>
        <w:t xml:space="preserve"> (</w:t>
      </w:r>
      <w:r w:rsidR="00D44783">
        <w:rPr>
          <w:rFonts w:ascii="Times New Roman" w:hAnsi="Times New Roman" w:cs="Times New Roman"/>
        </w:rPr>
        <w:t xml:space="preserve">“Empirical” in </w:t>
      </w:r>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_Ref533070089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r w:rsidR="00954B25">
        <w:t xml:space="preserve"> </w:t>
      </w:r>
      <w:r w:rsidR="00954B25" w:rsidRPr="00863C57">
        <w:lastRenderedPageBreak/>
        <w:t xml:space="preserve">Fig. </w:t>
      </w:r>
      <w:r w:rsidR="00954B25" w:rsidRPr="00863C57">
        <w:rPr>
          <w:noProof/>
        </w:rPr>
        <w:t>4</w:t>
      </w:r>
      <w:r w:rsidR="00C1151B" w:rsidRPr="00C1151B">
        <w:rPr>
          <w:rFonts w:ascii="Times New Roman" w:hAnsi="Times New Roman" w:cs="Times New Roman"/>
        </w:rPr>
        <w:fldChar w:fldCharType="end"/>
      </w:r>
      <w:r w:rsidR="00794384">
        <w:rPr>
          <w:rFonts w:ascii="Times New Roman" w:hAnsi="Times New Roman" w:cs="Times New Roman"/>
        </w:rPr>
        <w:t xml:space="preserve">, </w:t>
      </w:r>
      <w:r w:rsidR="002C3FCC">
        <w:rPr>
          <w:rFonts w:ascii="Times New Roman" w:hAnsi="Times New Roman" w:cs="Times New Roman"/>
        </w:rPr>
        <w:t xml:space="preserve">Fig. </w:t>
      </w:r>
      <w:r w:rsidR="009E2579">
        <w:rPr>
          <w:rFonts w:ascii="Times New Roman" w:hAnsi="Times New Roman" w:cs="Times New Roman"/>
        </w:rPr>
        <w:t>S2</w:t>
      </w:r>
      <w:r w:rsidR="00B812AB">
        <w:rPr>
          <w:rFonts w:ascii="Times New Roman" w:hAnsi="Times New Roman" w:cs="Times New Roman"/>
        </w:rPr>
        <w:t>)</w:t>
      </w:r>
      <w:r w:rsidR="00D44783">
        <w:rPr>
          <w:rFonts w:ascii="Times New Roman" w:hAnsi="Times New Roman" w:cs="Times New Roman"/>
        </w:rPr>
        <w:t>, except when SPR was used and a behavioral response was included in the model</w:t>
      </w:r>
      <w:r w:rsidR="00B812AB">
        <w:rPr>
          <w:rFonts w:ascii="Times New Roman" w:hAnsi="Times New Roman" w:cs="Times New Roman"/>
        </w:rPr>
        <w:t xml:space="preserve">. </w:t>
      </w:r>
      <w:r w:rsidR="003C18B1">
        <w:rPr>
          <w:rFonts w:ascii="Times New Roman" w:hAnsi="Times New Roman" w:cs="Times New Roman"/>
        </w:rPr>
        <w:t xml:space="preserve">Differences between estimates from subsampled and full </w:t>
      </w:r>
      <w:r w:rsidR="00F26F8A">
        <w:rPr>
          <w:rFonts w:ascii="Times New Roman" w:hAnsi="Times New Roman" w:cs="Times New Roman"/>
        </w:rPr>
        <w:t xml:space="preserve">genetic </w:t>
      </w:r>
      <w:r w:rsidR="003C18B1">
        <w:rPr>
          <w:rFonts w:ascii="Times New Roman" w:hAnsi="Times New Roman" w:cs="Times New Roman"/>
        </w:rPr>
        <w:t xml:space="preserve">data sets were </w:t>
      </w:r>
      <w:r w:rsidR="00B812AB">
        <w:rPr>
          <w:rFonts w:ascii="Times New Roman" w:hAnsi="Times New Roman" w:cs="Times New Roman"/>
        </w:rPr>
        <w:t>greate</w:t>
      </w:r>
      <w:r w:rsidR="007E495B">
        <w:rPr>
          <w:rFonts w:ascii="Times New Roman" w:hAnsi="Times New Roman" w:cs="Times New Roman"/>
        </w:rPr>
        <w:t>st</w:t>
      </w:r>
      <w:r w:rsidR="00B812AB">
        <w:rPr>
          <w:rFonts w:ascii="Times New Roman" w:hAnsi="Times New Roman" w:cs="Times New Roman"/>
        </w:rPr>
        <w:t xml:space="preserve"> </w:t>
      </w:r>
      <w:r w:rsidR="00357080">
        <w:rPr>
          <w:rFonts w:ascii="Times New Roman" w:hAnsi="Times New Roman" w:cs="Times New Roman"/>
        </w:rPr>
        <w:t xml:space="preserve">when </w:t>
      </w:r>
      <w:r w:rsidR="00B812AB">
        <w:rPr>
          <w:rFonts w:ascii="Times New Roman" w:hAnsi="Times New Roman" w:cs="Times New Roman"/>
        </w:rPr>
        <w:t xml:space="preserve">using SRS </w:t>
      </w:r>
      <w:r w:rsidR="00357080">
        <w:rPr>
          <w:rFonts w:ascii="Times New Roman" w:hAnsi="Times New Roman" w:cs="Times New Roman"/>
        </w:rPr>
        <w:t>(</w:t>
      </w:r>
      <w:r w:rsidR="00B812AB">
        <w:rPr>
          <w:rFonts w:ascii="Times New Roman" w:hAnsi="Times New Roman" w:cs="Times New Roman"/>
        </w:rPr>
        <w:t>versus SPR</w:t>
      </w:r>
      <w:r w:rsidR="00357080">
        <w:rPr>
          <w:rFonts w:ascii="Times New Roman" w:hAnsi="Times New Roman" w:cs="Times New Roman"/>
        </w:rPr>
        <w:t>)</w:t>
      </w:r>
      <w:r w:rsidR="007801F8">
        <w:rPr>
          <w:rFonts w:ascii="Times New Roman" w:hAnsi="Times New Roman" w:cs="Times New Roman"/>
        </w:rPr>
        <w:t>, and these differences became smaller as</w:t>
      </w:r>
      <w:r w:rsidR="00357080">
        <w:rPr>
          <w:rFonts w:ascii="Times New Roman" w:hAnsi="Times New Roman" w:cs="Times New Roman"/>
        </w:rPr>
        <w:t xml:space="preserve"> the size of the</w:t>
      </w:r>
      <w:r w:rsidR="007801F8">
        <w:rPr>
          <w:rFonts w:ascii="Times New Roman" w:hAnsi="Times New Roman" w:cs="Times New Roman"/>
        </w:rPr>
        <w:t xml:space="preserve"> subsample</w:t>
      </w:r>
      <w:r w:rsidR="00357080">
        <w:rPr>
          <w:rFonts w:ascii="Times New Roman" w:hAnsi="Times New Roman" w:cs="Times New Roman"/>
        </w:rPr>
        <w:t>d data sets</w:t>
      </w:r>
      <w:r w:rsidR="007801F8">
        <w:rPr>
          <w:rFonts w:ascii="Times New Roman" w:hAnsi="Times New Roman" w:cs="Times New Roman"/>
        </w:rPr>
        <w:t xml:space="preserve"> increased</w:t>
      </w:r>
      <w:r w:rsidR="00D27FDC">
        <w:rPr>
          <w:rFonts w:ascii="Times New Roman" w:hAnsi="Times New Roman" w:cs="Times New Roman"/>
        </w:rPr>
        <w:t xml:space="preserve"> (</w:t>
      </w:r>
      <w:r w:rsidR="006A4B94">
        <w:rPr>
          <w:rFonts w:ascii="Times New Roman" w:hAnsi="Times New Roman" w:cs="Times New Roman"/>
        </w:rPr>
        <w:t>Fig</w:t>
      </w:r>
      <w:r w:rsidR="00C852EC">
        <w:rPr>
          <w:rFonts w:ascii="Times New Roman" w:hAnsi="Times New Roman" w:cs="Times New Roman"/>
        </w:rPr>
        <w:t>.</w:t>
      </w:r>
      <w:r w:rsidR="006A4B94">
        <w:rPr>
          <w:rFonts w:ascii="Times New Roman" w:hAnsi="Times New Roman" w:cs="Times New Roman"/>
        </w:rPr>
        <w:t xml:space="preserve"> </w:t>
      </w:r>
      <w:r w:rsidR="009E2579">
        <w:rPr>
          <w:rFonts w:ascii="Times New Roman" w:hAnsi="Times New Roman" w:cs="Times New Roman"/>
        </w:rPr>
        <w:t>S2</w:t>
      </w:r>
      <w:r w:rsidR="001B30BE">
        <w:rPr>
          <w:rFonts w:ascii="Times New Roman" w:hAnsi="Times New Roman" w:cs="Times New Roman"/>
        </w:rPr>
        <w:t>)</w:t>
      </w:r>
      <w:r w:rsidR="007801F8">
        <w:rPr>
          <w:rFonts w:ascii="Times New Roman" w:hAnsi="Times New Roman" w:cs="Times New Roman"/>
        </w:rPr>
        <w:t>.</w:t>
      </w:r>
      <w:r w:rsidR="00465274">
        <w:rPr>
          <w:rFonts w:ascii="Times New Roman" w:hAnsi="Times New Roman" w:cs="Times New Roman"/>
        </w:rPr>
        <w:t xml:space="preserve"> </w:t>
      </w:r>
      <w:r w:rsidR="00F26F8A">
        <w:rPr>
          <w:rFonts w:ascii="Times New Roman" w:hAnsi="Times New Roman" w:cs="Times New Roman"/>
        </w:rPr>
        <w:t>I</w:t>
      </w:r>
      <w:r w:rsidR="007E495B">
        <w:rPr>
          <w:rFonts w:ascii="Times New Roman" w:hAnsi="Times New Roman" w:cs="Times New Roman"/>
        </w:rPr>
        <w:t>ncluding a trap response</w:t>
      </w:r>
      <w:r w:rsidR="007E495B" w:rsidDel="007E495B">
        <w:rPr>
          <w:rFonts w:ascii="Times New Roman" w:hAnsi="Times New Roman" w:cs="Times New Roman"/>
        </w:rPr>
        <w:t xml:space="preserve"> </w:t>
      </w:r>
      <w:r w:rsidR="007E495B">
        <w:rPr>
          <w:rFonts w:ascii="Times New Roman" w:hAnsi="Times New Roman" w:cs="Times New Roman"/>
        </w:rPr>
        <w:t>(</w:t>
      </w:r>
      <w:r w:rsidR="001B30BE" w:rsidRPr="00970871">
        <w:rPr>
          <w:rFonts w:ascii="Times New Roman" w:hAnsi="Times New Roman" w:cs="Times New Roman"/>
          <w:i/>
        </w:rPr>
        <w:t>b</w:t>
      </w:r>
      <w:r w:rsidR="001B30BE" w:rsidRPr="00970871">
        <w:rPr>
          <w:rFonts w:ascii="Times New Roman" w:hAnsi="Times New Roman" w:cs="Times New Roman"/>
          <w:i/>
          <w:vertAlign w:val="subscript"/>
        </w:rPr>
        <w:t>k</w:t>
      </w:r>
      <w:r w:rsidR="0014747B">
        <w:rPr>
          <w:rFonts w:ascii="Times New Roman" w:hAnsi="Times New Roman" w:cs="Times New Roman"/>
        </w:rPr>
        <w:t xml:space="preserve">) </w:t>
      </w:r>
      <w:r w:rsidR="001B30BE">
        <w:rPr>
          <w:rFonts w:ascii="Times New Roman" w:hAnsi="Times New Roman" w:cs="Times New Roman"/>
        </w:rPr>
        <w:t xml:space="preserve">as a covariate in the half-normal detection </w:t>
      </w:r>
      <w:r w:rsidR="00AD0A4C">
        <w:rPr>
          <w:rFonts w:ascii="Times New Roman" w:hAnsi="Times New Roman" w:cs="Times New Roman"/>
        </w:rPr>
        <w:t>function</w:t>
      </w:r>
      <w:r w:rsidR="00EA7BDE">
        <w:rPr>
          <w:rFonts w:ascii="Times New Roman" w:hAnsi="Times New Roman" w:cs="Times New Roman"/>
        </w:rPr>
        <w:t xml:space="preserve"> </w:t>
      </w:r>
      <w:r w:rsidR="007801F8">
        <w:rPr>
          <w:rFonts w:ascii="Times New Roman" w:hAnsi="Times New Roman" w:cs="Times New Roman"/>
        </w:rPr>
        <w:t xml:space="preserve">resulted in </w:t>
      </w:r>
      <w:r w:rsidR="00EF5BC9">
        <w:rPr>
          <w:rFonts w:ascii="Times New Roman" w:hAnsi="Times New Roman" w:cs="Times New Roman"/>
        </w:rPr>
        <w:t>estimates</w:t>
      </w:r>
      <w:r w:rsidR="007E495B">
        <w:rPr>
          <w:rFonts w:ascii="Times New Roman" w:hAnsi="Times New Roman" w:cs="Times New Roman"/>
        </w:rPr>
        <w:t xml:space="preserve"> from </w:t>
      </w:r>
      <w:r w:rsidR="007801F8">
        <w:rPr>
          <w:rFonts w:ascii="Times New Roman" w:hAnsi="Times New Roman" w:cs="Times New Roman"/>
        </w:rPr>
        <w:t xml:space="preserve">both </w:t>
      </w:r>
      <w:r w:rsidR="007E495B">
        <w:rPr>
          <w:rFonts w:ascii="Times New Roman" w:hAnsi="Times New Roman" w:cs="Times New Roman"/>
        </w:rPr>
        <w:t>SRS and SPR</w:t>
      </w:r>
      <w:r w:rsidR="006F3BEE">
        <w:rPr>
          <w:rFonts w:ascii="Times New Roman" w:hAnsi="Times New Roman" w:cs="Times New Roman"/>
        </w:rPr>
        <w:t xml:space="preserve"> </w:t>
      </w:r>
      <w:r w:rsidR="007801F8">
        <w:rPr>
          <w:rFonts w:ascii="Times New Roman" w:hAnsi="Times New Roman" w:cs="Times New Roman"/>
        </w:rPr>
        <w:t xml:space="preserve">that were </w:t>
      </w:r>
      <w:r w:rsidR="00EF5BC9">
        <w:rPr>
          <w:rFonts w:ascii="Times New Roman" w:hAnsi="Times New Roman" w:cs="Times New Roman"/>
        </w:rPr>
        <w:t xml:space="preserve">more consistent with the estimate from </w:t>
      </w:r>
      <w:r w:rsidR="007801F8">
        <w:rPr>
          <w:rFonts w:ascii="Times New Roman" w:hAnsi="Times New Roman" w:cs="Times New Roman"/>
        </w:rPr>
        <w:t xml:space="preserve">the full data set </w:t>
      </w:r>
      <w:r w:rsidR="00EA7BDE">
        <w:rPr>
          <w:rFonts w:ascii="Times New Roman" w:hAnsi="Times New Roman" w:cs="Times New Roman"/>
        </w:rPr>
        <w:t>(</w:t>
      </w:r>
      <w:del w:id="35" w:author="JOHN FIEBERG" w:date="2019-01-02T17:47:00Z">
        <w:r w:rsidR="00C852EC" w:rsidRPr="00C852EC" w:rsidDel="003C22EC">
          <w:rPr>
            <w:rFonts w:ascii="Times New Roman" w:hAnsi="Times New Roman" w:cs="Times New Roman"/>
          </w:rPr>
          <w:fldChar w:fldCharType="begin"/>
        </w:r>
        <w:r w:rsidR="00C852EC" w:rsidRPr="00863C57" w:rsidDel="003C22EC">
          <w:rPr>
            <w:rFonts w:ascii="Times New Roman" w:hAnsi="Times New Roman" w:cs="Times New Roman"/>
          </w:rPr>
          <w:delInstrText xml:space="preserve"> REF _Ref533069932 \h  \* MERGEFORMAT </w:delInstrText>
        </w:r>
        <w:r w:rsidR="00C852EC" w:rsidRPr="00C852EC" w:rsidDel="003C22EC">
          <w:rPr>
            <w:rFonts w:ascii="Times New Roman" w:hAnsi="Times New Roman" w:cs="Times New Roman"/>
          </w:rPr>
        </w:r>
        <w:r w:rsidR="00C852EC" w:rsidRPr="00C852EC" w:rsidDel="003C22EC">
          <w:rPr>
            <w:rFonts w:ascii="Times New Roman" w:hAnsi="Times New Roman" w:cs="Times New Roman"/>
          </w:rPr>
          <w:fldChar w:fldCharType="separate"/>
        </w:r>
        <w:r w:rsidR="00C852EC" w:rsidRPr="00863C57" w:rsidDel="003C22EC">
          <w:delText xml:space="preserve">Fig. </w:delText>
        </w:r>
        <w:r w:rsidR="00C852EC" w:rsidRPr="00863C57" w:rsidDel="003C22EC">
          <w:rPr>
            <w:noProof/>
          </w:rPr>
          <w:delText>1</w:delText>
        </w:r>
        <w:r w:rsidR="00C852EC" w:rsidRPr="00C852EC" w:rsidDel="003C22EC">
          <w:rPr>
            <w:rFonts w:ascii="Times New Roman" w:hAnsi="Times New Roman" w:cs="Times New Roman"/>
          </w:rPr>
          <w:fldChar w:fldCharType="end"/>
        </w:r>
      </w:del>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_Ref533070089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del w:id="36" w:author="JOHN FIEBERG" w:date="2019-01-02T17:47:00Z">
        <w:r w:rsidR="00954B25" w:rsidDel="003C22EC">
          <w:delText xml:space="preserve">, </w:delText>
        </w:r>
      </w:del>
      <w:r w:rsidR="00954B25" w:rsidRPr="00863C57">
        <w:t xml:space="preserve">Fig. </w:t>
      </w:r>
      <w:r w:rsidR="00954B25" w:rsidRPr="00863C57">
        <w:rPr>
          <w:noProof/>
        </w:rPr>
        <w:t>4</w:t>
      </w:r>
      <w:r w:rsidR="00C1151B" w:rsidRPr="00C1151B">
        <w:rPr>
          <w:rFonts w:ascii="Times New Roman" w:hAnsi="Times New Roman" w:cs="Times New Roman"/>
        </w:rPr>
        <w:fldChar w:fldCharType="end"/>
      </w:r>
      <w:r w:rsidR="006E78EA">
        <w:rPr>
          <w:rFonts w:ascii="Times New Roman" w:hAnsi="Times New Roman" w:cs="Times New Roman"/>
        </w:rPr>
        <w:t xml:space="preserve">, </w:t>
      </w:r>
      <w:r w:rsidR="00EA7BDE">
        <w:rPr>
          <w:rFonts w:ascii="Times New Roman" w:hAnsi="Times New Roman" w:cs="Times New Roman"/>
        </w:rPr>
        <w:t xml:space="preserve">Fig </w:t>
      </w:r>
      <w:r w:rsidR="009E2579">
        <w:rPr>
          <w:rFonts w:ascii="Times New Roman" w:hAnsi="Times New Roman" w:cs="Times New Roman"/>
        </w:rPr>
        <w:t>S2</w:t>
      </w:r>
      <w:r w:rsidR="00EA7BDE">
        <w:rPr>
          <w:rFonts w:ascii="Times New Roman" w:hAnsi="Times New Roman" w:cs="Times New Roman"/>
        </w:rPr>
        <w:t>)</w:t>
      </w:r>
      <w:r w:rsidR="001B30BE">
        <w:rPr>
          <w:rFonts w:ascii="Times New Roman" w:hAnsi="Times New Roman" w:cs="Times New Roman"/>
        </w:rPr>
        <w:t>.</w:t>
      </w:r>
    </w:p>
    <w:p w14:paraId="5CB7ABBC" w14:textId="7493A248" w:rsidR="00F707F1" w:rsidRDefault="00031A27" w:rsidP="00D27FDC">
      <w:pPr>
        <w:pStyle w:val="BodyText"/>
        <w:spacing w:line="480" w:lineRule="auto"/>
        <w:rPr>
          <w:rFonts w:ascii="Times New Roman" w:hAnsi="Times New Roman" w:cs="Times New Roman"/>
          <w:b/>
        </w:rPr>
      </w:pPr>
      <w:r>
        <w:rPr>
          <w:rFonts w:ascii="Times New Roman" w:hAnsi="Times New Roman" w:cs="Times New Roman"/>
          <w:b/>
        </w:rPr>
        <w:t>Simulated</w:t>
      </w:r>
      <w:r w:rsidR="00912D13">
        <w:rPr>
          <w:rFonts w:ascii="Times New Roman" w:hAnsi="Times New Roman" w:cs="Times New Roman"/>
          <w:b/>
        </w:rPr>
        <w:t xml:space="preserve"> </w:t>
      </w:r>
      <w:r w:rsidR="00FF1B33">
        <w:rPr>
          <w:rFonts w:ascii="Times New Roman" w:hAnsi="Times New Roman" w:cs="Times New Roman"/>
          <w:b/>
        </w:rPr>
        <w:t>Data set</w:t>
      </w:r>
      <w:r w:rsidR="00912D13">
        <w:rPr>
          <w:rFonts w:ascii="Times New Roman" w:hAnsi="Times New Roman" w:cs="Times New Roman"/>
          <w:b/>
        </w:rPr>
        <w:t>s</w:t>
      </w:r>
    </w:p>
    <w:p w14:paraId="0D442524" w14:textId="69822E04" w:rsidR="00F707F1" w:rsidRPr="00683D17" w:rsidRDefault="00F26F8A" w:rsidP="00954B25">
      <w:pPr>
        <w:pStyle w:val="BodyText"/>
        <w:spacing w:line="480" w:lineRule="auto"/>
        <w:ind w:firstLine="720"/>
        <w:rPr>
          <w:rFonts w:ascii="Times New Roman" w:hAnsi="Times New Roman" w:cs="Times New Roman"/>
        </w:rPr>
      </w:pPr>
      <w:r>
        <w:rPr>
          <w:rFonts w:ascii="Times New Roman" w:hAnsi="Times New Roman" w:cs="Times New Roman"/>
        </w:rPr>
        <w:t>D</w:t>
      </w:r>
      <w:r w:rsidR="0017637A">
        <w:rPr>
          <w:rFonts w:ascii="Times New Roman" w:hAnsi="Times New Roman" w:cs="Times New Roman"/>
        </w:rPr>
        <w:t>ensity estimat</w:t>
      </w:r>
      <w:r w:rsidR="00A72E89">
        <w:rPr>
          <w:rFonts w:ascii="Times New Roman" w:hAnsi="Times New Roman" w:cs="Times New Roman"/>
        </w:rPr>
        <w:t>ors</w:t>
      </w:r>
      <w:r w:rsidR="0017637A">
        <w:rPr>
          <w:rFonts w:ascii="Times New Roman" w:hAnsi="Times New Roman" w:cs="Times New Roman"/>
        </w:rPr>
        <w:t xml:space="preserve"> were</w:t>
      </w:r>
      <w:r w:rsidR="00447022">
        <w:rPr>
          <w:rFonts w:ascii="Times New Roman" w:hAnsi="Times New Roman" w:cs="Times New Roman"/>
        </w:rPr>
        <w:t xml:space="preserve"> </w:t>
      </w:r>
      <w:r w:rsidR="00E74B96">
        <w:rPr>
          <w:rFonts w:ascii="Times New Roman" w:hAnsi="Times New Roman" w:cs="Times New Roman"/>
        </w:rPr>
        <w:t>biased low when</w:t>
      </w:r>
      <w:r w:rsidR="00B84519">
        <w:rPr>
          <w:rFonts w:ascii="Times New Roman" w:hAnsi="Times New Roman" w:cs="Times New Roman"/>
        </w:rPr>
        <w:t xml:space="preserve"> </w:t>
      </w:r>
      <w:r w:rsidR="00DC74BF">
        <w:rPr>
          <w:rFonts w:ascii="Times New Roman" w:hAnsi="Times New Roman" w:cs="Times New Roman"/>
        </w:rPr>
        <w:t>bears</w:t>
      </w:r>
      <w:r w:rsidR="00E74B96">
        <w:rPr>
          <w:rFonts w:ascii="Times New Roman" w:hAnsi="Times New Roman" w:cs="Times New Roman"/>
        </w:rPr>
        <w:t xml:space="preserve"> exhibited individual heterogeneity in their capture probabilities and</w:t>
      </w:r>
      <w:r w:rsidR="00DC74BF">
        <w:rPr>
          <w:rFonts w:ascii="Times New Roman" w:hAnsi="Times New Roman" w:cs="Times New Roman"/>
        </w:rPr>
        <w:t xml:space="preserve"> left multiple samples at a trap </w:t>
      </w:r>
      <w:r w:rsidR="00E74B96">
        <w:rPr>
          <w:rFonts w:ascii="Times New Roman" w:hAnsi="Times New Roman" w:cs="Times New Roman"/>
        </w:rPr>
        <w:t>(t5-t7;</w:t>
      </w:r>
      <w:del w:id="37" w:author="JOHN FIEBERG" w:date="2019-01-02T17:50:00Z">
        <w:r w:rsidR="00E74B96" w:rsidDel="00D54708">
          <w:rPr>
            <w:rFonts w:ascii="Times New Roman" w:hAnsi="Times New Roman" w:cs="Times New Roman"/>
          </w:rPr>
          <w:delText xml:space="preserve"> </w:delText>
        </w:r>
      </w:del>
      <w:commentRangeStart w:id="38"/>
      <w:r w:rsidR="00C1151B" w:rsidRPr="00C1151B">
        <w:rPr>
          <w:rFonts w:ascii="Times New Roman" w:hAnsi="Times New Roman" w:cs="Times New Roman"/>
        </w:rPr>
        <w:fldChar w:fldCharType="begin"/>
      </w:r>
      <w:r w:rsidR="00C1151B" w:rsidRPr="006B09A8">
        <w:rPr>
          <w:rFonts w:ascii="Times New Roman" w:hAnsi="Times New Roman" w:cs="Times New Roman"/>
        </w:rPr>
        <w:instrText xml:space="preserve"> REF _Ref533070089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del w:id="39" w:author="JOHN FIEBERG" w:date="2019-01-02T17:50:00Z">
        <w:r w:rsidR="00C852EC" w:rsidRPr="00C852EC" w:rsidDel="00D54708">
          <w:rPr>
            <w:rFonts w:ascii="Times New Roman" w:hAnsi="Times New Roman" w:cs="Times New Roman"/>
          </w:rPr>
          <w:fldChar w:fldCharType="begin"/>
        </w:r>
        <w:r w:rsidR="00C852EC" w:rsidRPr="006B09A8" w:rsidDel="00D54708">
          <w:rPr>
            <w:rFonts w:ascii="Times New Roman" w:hAnsi="Times New Roman" w:cs="Times New Roman"/>
          </w:rPr>
          <w:delInstrText xml:space="preserve"> REF _Ref533069932 \h  \* MERGEFORMAT </w:delInstrText>
        </w:r>
        <w:r w:rsidR="00C852EC" w:rsidRPr="00C852EC" w:rsidDel="00D54708">
          <w:rPr>
            <w:rFonts w:ascii="Times New Roman" w:hAnsi="Times New Roman" w:cs="Times New Roman"/>
          </w:rPr>
        </w:r>
        <w:r w:rsidR="00C852EC" w:rsidRPr="00C852EC" w:rsidDel="00D54708">
          <w:rPr>
            <w:rFonts w:ascii="Times New Roman" w:hAnsi="Times New Roman" w:cs="Times New Roman"/>
          </w:rPr>
          <w:fldChar w:fldCharType="separate"/>
        </w:r>
        <w:r w:rsidR="00C852EC" w:rsidRPr="006B09A8" w:rsidDel="00D54708">
          <w:delText xml:space="preserve">Fig. </w:delText>
        </w:r>
        <w:r w:rsidR="00C852EC" w:rsidRPr="006B09A8" w:rsidDel="00D54708">
          <w:rPr>
            <w:noProof/>
          </w:rPr>
          <w:delText>1</w:delText>
        </w:r>
        <w:r w:rsidR="00C852EC" w:rsidRPr="00C852EC" w:rsidDel="00D54708">
          <w:rPr>
            <w:rFonts w:ascii="Times New Roman" w:hAnsi="Times New Roman" w:cs="Times New Roman"/>
          </w:rPr>
          <w:fldChar w:fldCharType="end"/>
        </w:r>
      </w:del>
      <w:del w:id="40" w:author="JOHN FIEBERG" w:date="2019-01-02T17:51:00Z">
        <w:r w:rsidR="00954B25" w:rsidDel="00D54708">
          <w:rPr>
            <w:rFonts w:ascii="Times New Roman" w:hAnsi="Times New Roman" w:cs="Times New Roman"/>
          </w:rPr>
          <w:delText xml:space="preserve">, </w:delText>
        </w:r>
      </w:del>
      <w:r w:rsidR="00954B25" w:rsidRPr="00863C57">
        <w:t xml:space="preserve">Fig. </w:t>
      </w:r>
      <w:r w:rsidR="00954B25" w:rsidRPr="00863C57">
        <w:rPr>
          <w:noProof/>
        </w:rPr>
        <w:t>4</w:t>
      </w:r>
      <w:r w:rsidR="00C1151B" w:rsidRPr="00C1151B">
        <w:rPr>
          <w:rFonts w:ascii="Times New Roman" w:hAnsi="Times New Roman" w:cs="Times New Roman"/>
        </w:rPr>
        <w:fldChar w:fldCharType="end"/>
      </w:r>
      <w:commentRangeEnd w:id="38"/>
      <w:r w:rsidR="00004B06">
        <w:rPr>
          <w:rStyle w:val="CommentReference"/>
        </w:rPr>
        <w:commentReference w:id="38"/>
      </w:r>
      <w:r w:rsidR="00E74B96">
        <w:rPr>
          <w:rFonts w:ascii="Times New Roman" w:hAnsi="Times New Roman" w:cs="Times New Roman"/>
        </w:rPr>
        <w:t xml:space="preserve">).  </w:t>
      </w:r>
      <w:r w:rsidR="00EC6544">
        <w:rPr>
          <w:rFonts w:ascii="Times New Roman" w:hAnsi="Times New Roman" w:cs="Times New Roman"/>
        </w:rPr>
        <w:t xml:space="preserve">Similar to </w:t>
      </w:r>
      <w:r w:rsidR="00D747AD">
        <w:rPr>
          <w:rFonts w:ascii="Times New Roman" w:hAnsi="Times New Roman" w:cs="Times New Roman"/>
        </w:rPr>
        <w:t>the empirical data set,</w:t>
      </w:r>
      <w:commentRangeStart w:id="41"/>
      <w:commentRangeStart w:id="42"/>
      <w:r w:rsidR="00E74B96">
        <w:rPr>
          <w:rFonts w:ascii="Times New Roman" w:hAnsi="Times New Roman" w:cs="Times New Roman"/>
        </w:rPr>
        <w:t xml:space="preserve"> these</w:t>
      </w:r>
      <w:r w:rsidR="006F3BEE">
        <w:rPr>
          <w:rFonts w:ascii="Times New Roman" w:hAnsi="Times New Roman" w:cs="Times New Roman"/>
        </w:rPr>
        <w:t xml:space="preserve"> scenarios (t5, t6, and t7)</w:t>
      </w:r>
      <w:r w:rsidR="00D747AD">
        <w:rPr>
          <w:rFonts w:ascii="Times New Roman" w:hAnsi="Times New Roman" w:cs="Times New Roman"/>
        </w:rPr>
        <w:t xml:space="preserve"> </w:t>
      </w:r>
      <w:r w:rsidR="00E74B96">
        <w:rPr>
          <w:rFonts w:ascii="Times New Roman" w:hAnsi="Times New Roman" w:cs="Times New Roman"/>
        </w:rPr>
        <w:t xml:space="preserve">also </w:t>
      </w:r>
      <w:r w:rsidR="00D747AD">
        <w:rPr>
          <w:rFonts w:ascii="Times New Roman" w:hAnsi="Times New Roman" w:cs="Times New Roman"/>
        </w:rPr>
        <w:t>yielded</w:t>
      </w:r>
      <w:r w:rsidR="005C2723">
        <w:rPr>
          <w:rFonts w:ascii="Times New Roman" w:hAnsi="Times New Roman" w:cs="Times New Roman"/>
        </w:rPr>
        <w:t xml:space="preserve"> SECR </w:t>
      </w:r>
      <w:r w:rsidR="006F3BEE">
        <w:rPr>
          <w:rFonts w:ascii="Times New Roman" w:hAnsi="Times New Roman" w:cs="Times New Roman"/>
        </w:rPr>
        <w:t xml:space="preserve">density </w:t>
      </w:r>
      <w:r w:rsidR="00D747AD">
        <w:rPr>
          <w:rFonts w:ascii="Times New Roman" w:hAnsi="Times New Roman" w:cs="Times New Roman"/>
        </w:rPr>
        <w:t xml:space="preserve">estimates </w:t>
      </w:r>
      <w:r w:rsidR="006F3BEE">
        <w:rPr>
          <w:rFonts w:ascii="Times New Roman" w:hAnsi="Times New Roman" w:cs="Times New Roman"/>
        </w:rPr>
        <w:t xml:space="preserve">that </w:t>
      </w:r>
      <w:r w:rsidR="006F7EAF">
        <w:rPr>
          <w:rFonts w:ascii="Times New Roman" w:hAnsi="Times New Roman" w:cs="Times New Roman"/>
        </w:rPr>
        <w:t xml:space="preserve">tended to be </w:t>
      </w:r>
      <w:r w:rsidR="006F3BEE">
        <w:rPr>
          <w:rFonts w:ascii="Times New Roman" w:hAnsi="Times New Roman" w:cs="Times New Roman"/>
        </w:rPr>
        <w:t>lower</w:t>
      </w:r>
      <w:r w:rsidR="00EC6544">
        <w:rPr>
          <w:rFonts w:ascii="Times New Roman" w:hAnsi="Times New Roman" w:cs="Times New Roman"/>
        </w:rPr>
        <w:t xml:space="preserve">, on average, </w:t>
      </w:r>
      <w:r w:rsidR="006F3BEE">
        <w:rPr>
          <w:rFonts w:ascii="Times New Roman" w:hAnsi="Times New Roman" w:cs="Times New Roman"/>
        </w:rPr>
        <w:t>than those derived from the full data set</w:t>
      </w:r>
      <w:r w:rsidR="00B477A9">
        <w:rPr>
          <w:rFonts w:ascii="Times New Roman" w:hAnsi="Times New Roman" w:cs="Times New Roman"/>
        </w:rPr>
        <w:t>, and</w:t>
      </w:r>
      <w:r w:rsidR="00124FD2">
        <w:rPr>
          <w:rFonts w:ascii="Times New Roman" w:hAnsi="Times New Roman" w:cs="Times New Roman"/>
        </w:rPr>
        <w:t xml:space="preserve"> </w:t>
      </w:r>
      <w:r w:rsidR="00EC6544">
        <w:rPr>
          <w:rFonts w:ascii="Times New Roman" w:hAnsi="Times New Roman" w:cs="Times New Roman"/>
        </w:rPr>
        <w:t xml:space="preserve">estimates from SRS samples were lower than those from </w:t>
      </w:r>
      <w:r w:rsidR="00912D13">
        <w:rPr>
          <w:rFonts w:ascii="Times New Roman" w:hAnsi="Times New Roman" w:cs="Times New Roman"/>
        </w:rPr>
        <w:t xml:space="preserve">SPR </w:t>
      </w:r>
      <w:r w:rsidR="004A4058">
        <w:rPr>
          <w:rFonts w:ascii="Times New Roman" w:hAnsi="Times New Roman" w:cs="Times New Roman"/>
        </w:rPr>
        <w:t>sampl</w:t>
      </w:r>
      <w:r w:rsidR="00EC6544">
        <w:rPr>
          <w:rFonts w:ascii="Times New Roman" w:hAnsi="Times New Roman" w:cs="Times New Roman"/>
        </w:rPr>
        <w:t>es</w:t>
      </w:r>
      <w:r w:rsidR="00653EBC">
        <w:rPr>
          <w:rFonts w:ascii="Times New Roman" w:hAnsi="Times New Roman" w:cs="Times New Roman"/>
        </w:rPr>
        <w:t xml:space="preserve"> </w:t>
      </w:r>
      <w:commentRangeEnd w:id="41"/>
      <w:r w:rsidR="008C59DB">
        <w:rPr>
          <w:rStyle w:val="CommentReference"/>
        </w:rPr>
        <w:commentReference w:id="41"/>
      </w:r>
      <w:commentRangeEnd w:id="42"/>
      <w:r w:rsidR="00AD33D8">
        <w:rPr>
          <w:rStyle w:val="CommentReference"/>
        </w:rPr>
        <w:commentReference w:id="42"/>
      </w:r>
      <w:r w:rsidR="00653EBC">
        <w:rPr>
          <w:rFonts w:ascii="Times New Roman" w:hAnsi="Times New Roman" w:cs="Times New Roman"/>
        </w:rPr>
        <w:t>(</w:t>
      </w:r>
      <w:r w:rsidR="00C1151B" w:rsidRPr="00C1151B">
        <w:rPr>
          <w:rFonts w:ascii="Times New Roman" w:hAnsi="Times New Roman" w:cs="Times New Roman"/>
        </w:rPr>
        <w:fldChar w:fldCharType="begin"/>
      </w:r>
      <w:r w:rsidR="00C1151B" w:rsidRPr="006B09A8">
        <w:rPr>
          <w:rFonts w:ascii="Times New Roman" w:hAnsi="Times New Roman" w:cs="Times New Roman"/>
        </w:rPr>
        <w:instrText xml:space="preserve"> REF _Ref533070089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del w:id="43" w:author="JOHN FIEBERG" w:date="2019-01-02T17:51:00Z">
        <w:r w:rsidR="00C852EC" w:rsidRPr="00C852EC" w:rsidDel="00D54708">
          <w:rPr>
            <w:rFonts w:ascii="Times New Roman" w:hAnsi="Times New Roman" w:cs="Times New Roman"/>
          </w:rPr>
          <w:fldChar w:fldCharType="begin"/>
        </w:r>
        <w:r w:rsidR="00C852EC" w:rsidRPr="006B09A8" w:rsidDel="00D54708">
          <w:rPr>
            <w:rFonts w:ascii="Times New Roman" w:hAnsi="Times New Roman" w:cs="Times New Roman"/>
          </w:rPr>
          <w:delInstrText xml:space="preserve"> REF _Ref533069932 \h  \* MERGEFORMAT </w:delInstrText>
        </w:r>
        <w:r w:rsidR="00C852EC" w:rsidRPr="00C852EC" w:rsidDel="00D54708">
          <w:rPr>
            <w:rFonts w:ascii="Times New Roman" w:hAnsi="Times New Roman" w:cs="Times New Roman"/>
          </w:rPr>
        </w:r>
        <w:r w:rsidR="00C852EC" w:rsidRPr="00C852EC" w:rsidDel="00D54708">
          <w:rPr>
            <w:rFonts w:ascii="Times New Roman" w:hAnsi="Times New Roman" w:cs="Times New Roman"/>
          </w:rPr>
          <w:fldChar w:fldCharType="separate"/>
        </w:r>
        <w:r w:rsidR="00C852EC" w:rsidRPr="006B09A8" w:rsidDel="00D54708">
          <w:delText xml:space="preserve">Fig. </w:delText>
        </w:r>
        <w:r w:rsidR="00C852EC" w:rsidRPr="006B09A8" w:rsidDel="00D54708">
          <w:rPr>
            <w:noProof/>
          </w:rPr>
          <w:delText>1</w:delText>
        </w:r>
        <w:r w:rsidR="00C852EC" w:rsidRPr="00C852EC" w:rsidDel="00D54708">
          <w:rPr>
            <w:rFonts w:ascii="Times New Roman" w:hAnsi="Times New Roman" w:cs="Times New Roman"/>
          </w:rPr>
          <w:fldChar w:fldCharType="end"/>
        </w:r>
        <w:r w:rsidR="00954B25" w:rsidDel="00D54708">
          <w:delText>,</w:delText>
        </w:r>
        <w:r w:rsidR="00954B25" w:rsidRPr="00954B25" w:rsidDel="00D54708">
          <w:delText xml:space="preserve"> </w:delText>
        </w:r>
      </w:del>
      <w:r w:rsidR="00954B25" w:rsidRPr="00863C57">
        <w:t xml:space="preserve">Fig. </w:t>
      </w:r>
      <w:r w:rsidR="00954B25" w:rsidRPr="00863C57">
        <w:rPr>
          <w:noProof/>
        </w:rPr>
        <w:t>4</w:t>
      </w:r>
      <w:r w:rsidR="00C1151B" w:rsidRPr="00C1151B">
        <w:rPr>
          <w:rFonts w:ascii="Times New Roman" w:hAnsi="Times New Roman" w:cs="Times New Roman"/>
        </w:rPr>
        <w:fldChar w:fldCharType="end"/>
      </w:r>
      <w:r w:rsidR="00653EBC">
        <w:rPr>
          <w:rFonts w:ascii="Times New Roman" w:hAnsi="Times New Roman" w:cs="Times New Roman"/>
        </w:rPr>
        <w:t>)</w:t>
      </w:r>
      <w:r w:rsidR="00EC6544">
        <w:rPr>
          <w:rFonts w:ascii="Times New Roman" w:hAnsi="Times New Roman" w:cs="Times New Roman"/>
        </w:rPr>
        <w:t xml:space="preserve">. </w:t>
      </w:r>
      <w:commentRangeStart w:id="44"/>
      <w:r w:rsidR="0056345E">
        <w:rPr>
          <w:rFonts w:ascii="Times New Roman" w:hAnsi="Times New Roman" w:cs="Times New Roman"/>
        </w:rPr>
        <w:t>SPR</w:t>
      </w:r>
      <w:r w:rsidR="00457981">
        <w:rPr>
          <w:rFonts w:ascii="Times New Roman" w:hAnsi="Times New Roman" w:cs="Times New Roman"/>
        </w:rPr>
        <w:t xml:space="preserve"> estimates were</w:t>
      </w:r>
      <w:r w:rsidR="009C543B">
        <w:rPr>
          <w:rFonts w:ascii="Times New Roman" w:hAnsi="Times New Roman" w:cs="Times New Roman"/>
        </w:rPr>
        <w:t xml:space="preserve"> also</w:t>
      </w:r>
      <w:r w:rsidR="00683D17">
        <w:rPr>
          <w:rFonts w:ascii="Times New Roman" w:hAnsi="Times New Roman" w:cs="Times New Roman"/>
        </w:rPr>
        <w:t xml:space="preserve"> less variable</w:t>
      </w:r>
      <w:r w:rsidR="00CC390E">
        <w:rPr>
          <w:rFonts w:ascii="Times New Roman" w:hAnsi="Times New Roman" w:cs="Times New Roman"/>
        </w:rPr>
        <w:t xml:space="preserve"> than those obtained from SRS samples</w:t>
      </w:r>
      <w:r w:rsidR="00F5260C">
        <w:rPr>
          <w:rFonts w:ascii="Times New Roman" w:hAnsi="Times New Roman" w:cs="Times New Roman"/>
        </w:rPr>
        <w:t xml:space="preserve"> in</w:t>
      </w:r>
      <w:r w:rsidR="00F5260C" w:rsidRPr="00F5260C">
        <w:rPr>
          <w:rFonts w:ascii="Times New Roman" w:hAnsi="Times New Roman" w:cs="Times New Roman"/>
        </w:rPr>
        <w:t xml:space="preserve"> these scenarios </w:t>
      </w:r>
      <w:r w:rsidR="000004CE" w:rsidRPr="00F5260C">
        <w:rPr>
          <w:rFonts w:ascii="Times New Roman" w:hAnsi="Times New Roman" w:cs="Times New Roman"/>
        </w:rPr>
        <w:t>and</w:t>
      </w:r>
      <w:r w:rsidR="00F5260C">
        <w:rPr>
          <w:rFonts w:ascii="Times New Roman" w:hAnsi="Times New Roman" w:cs="Times New Roman"/>
        </w:rPr>
        <w:t xml:space="preserve"> in Scenario</w:t>
      </w:r>
      <w:r w:rsidR="00F5260C" w:rsidRPr="00F5260C">
        <w:rPr>
          <w:rFonts w:ascii="Times New Roman" w:hAnsi="Times New Roman" w:cs="Times New Roman"/>
        </w:rPr>
        <w:t xml:space="preserve"> t4, where bears deposited multiple samples</w:t>
      </w:r>
      <w:r w:rsidR="00F5260C">
        <w:rPr>
          <w:rFonts w:ascii="Times New Roman" w:hAnsi="Times New Roman" w:cs="Times New Roman"/>
        </w:rPr>
        <w:t xml:space="preserve"> at a trap </w:t>
      </w:r>
      <w:r w:rsidR="00F5260C" w:rsidRPr="00F5260C">
        <w:rPr>
          <w:rFonts w:ascii="Times New Roman" w:hAnsi="Times New Roman" w:cs="Times New Roman"/>
        </w:rPr>
        <w:t xml:space="preserve">but there was no unmodeled heterogeneity </w:t>
      </w:r>
      <w:r w:rsidR="00683D17">
        <w:rPr>
          <w:rFonts w:ascii="Times New Roman" w:hAnsi="Times New Roman" w:cs="Times New Roman"/>
        </w:rPr>
        <w:t>(</w:t>
      </w:r>
      <w:r w:rsidR="00C1151B" w:rsidRPr="002B230B">
        <w:rPr>
          <w:rFonts w:ascii="Times New Roman" w:hAnsi="Times New Roman" w:cs="Times New Roman"/>
        </w:rPr>
        <w:fldChar w:fldCharType="begin"/>
      </w:r>
      <w:r w:rsidR="00C1151B" w:rsidRPr="00863C57">
        <w:rPr>
          <w:rFonts w:ascii="Times New Roman" w:hAnsi="Times New Roman" w:cs="Times New Roman"/>
        </w:rPr>
        <w:instrText xml:space="preserve"> REF _Ref533070089 \h  \* MERGEFORMAT </w:instrText>
      </w:r>
      <w:r w:rsidR="00C1151B" w:rsidRPr="002B230B">
        <w:rPr>
          <w:rFonts w:ascii="Times New Roman" w:hAnsi="Times New Roman" w:cs="Times New Roman"/>
        </w:rPr>
      </w:r>
      <w:r w:rsidR="00C1151B" w:rsidRPr="002B230B">
        <w:rPr>
          <w:rFonts w:ascii="Times New Roman" w:hAnsi="Times New Roman" w:cs="Times New Roman"/>
        </w:rPr>
        <w:fldChar w:fldCharType="separate"/>
      </w:r>
      <w:del w:id="45" w:author="JOHN FIEBERG" w:date="2019-01-02T17:51:00Z">
        <w:r w:rsidR="00C852EC" w:rsidRPr="00C852EC" w:rsidDel="00D54708">
          <w:rPr>
            <w:rFonts w:ascii="Times New Roman" w:hAnsi="Times New Roman" w:cs="Times New Roman"/>
          </w:rPr>
          <w:fldChar w:fldCharType="begin"/>
        </w:r>
        <w:r w:rsidR="00C852EC" w:rsidRPr="006B09A8" w:rsidDel="00D54708">
          <w:rPr>
            <w:rFonts w:ascii="Times New Roman" w:hAnsi="Times New Roman" w:cs="Times New Roman"/>
          </w:rPr>
          <w:delInstrText xml:space="preserve"> REF _Ref533069932 \h  \* MERGEFORMAT </w:delInstrText>
        </w:r>
        <w:r w:rsidR="00C852EC" w:rsidRPr="00C852EC" w:rsidDel="00D54708">
          <w:rPr>
            <w:rFonts w:ascii="Times New Roman" w:hAnsi="Times New Roman" w:cs="Times New Roman"/>
          </w:rPr>
        </w:r>
        <w:r w:rsidR="00C852EC" w:rsidRPr="00C852EC" w:rsidDel="00D54708">
          <w:rPr>
            <w:rFonts w:ascii="Times New Roman" w:hAnsi="Times New Roman" w:cs="Times New Roman"/>
          </w:rPr>
          <w:fldChar w:fldCharType="separate"/>
        </w:r>
        <w:r w:rsidR="00C852EC" w:rsidRPr="006B09A8" w:rsidDel="00D54708">
          <w:delText xml:space="preserve">Fig. </w:delText>
        </w:r>
        <w:r w:rsidR="00C852EC" w:rsidRPr="006B09A8" w:rsidDel="00D54708">
          <w:rPr>
            <w:noProof/>
          </w:rPr>
          <w:delText>1</w:delText>
        </w:r>
        <w:r w:rsidR="00C852EC" w:rsidRPr="00C852EC" w:rsidDel="00D54708">
          <w:rPr>
            <w:rFonts w:ascii="Times New Roman" w:hAnsi="Times New Roman" w:cs="Times New Roman"/>
          </w:rPr>
          <w:fldChar w:fldCharType="end"/>
        </w:r>
        <w:r w:rsidR="00954B25" w:rsidRPr="002B230B" w:rsidDel="00D54708">
          <w:delText>,</w:delText>
        </w:r>
        <w:r w:rsidR="00954B25" w:rsidRPr="002B230B" w:rsidDel="00D54708">
          <w:rPr>
            <w:rFonts w:ascii="Times New Roman" w:hAnsi="Times New Roman" w:cs="Times New Roman"/>
          </w:rPr>
          <w:delText xml:space="preserve"> </w:delText>
        </w:r>
      </w:del>
      <w:r w:rsidR="00954B25" w:rsidRPr="00863C57">
        <w:t xml:space="preserve">Fig. </w:t>
      </w:r>
      <w:r w:rsidR="00954B25" w:rsidRPr="00863C57">
        <w:rPr>
          <w:noProof/>
        </w:rPr>
        <w:t>4</w:t>
      </w:r>
      <w:r w:rsidR="00C1151B" w:rsidRPr="002B230B">
        <w:rPr>
          <w:rFonts w:ascii="Times New Roman" w:hAnsi="Times New Roman" w:cs="Times New Roman"/>
        </w:rPr>
        <w:fldChar w:fldCharType="end"/>
      </w:r>
      <w:r w:rsidR="00683D17">
        <w:rPr>
          <w:rFonts w:ascii="Times New Roman" w:hAnsi="Times New Roman" w:cs="Times New Roman"/>
        </w:rPr>
        <w:t>)</w:t>
      </w:r>
      <w:commentRangeEnd w:id="44"/>
      <w:r w:rsidR="00327145">
        <w:rPr>
          <w:rStyle w:val="CommentReference"/>
        </w:rPr>
        <w:commentReference w:id="44"/>
      </w:r>
      <w:r w:rsidR="00683D17">
        <w:rPr>
          <w:rFonts w:ascii="Times New Roman" w:hAnsi="Times New Roman" w:cs="Times New Roman"/>
        </w:rPr>
        <w:t xml:space="preserve">. </w:t>
      </w:r>
      <w:r w:rsidR="00DC6565">
        <w:rPr>
          <w:rFonts w:ascii="Times New Roman" w:hAnsi="Times New Roman" w:cs="Times New Roman"/>
        </w:rPr>
        <w:t>Further, S</w:t>
      </w:r>
      <w:r w:rsidR="00E31ECA">
        <w:rPr>
          <w:rFonts w:ascii="Times New Roman" w:hAnsi="Times New Roman" w:cs="Times New Roman"/>
        </w:rPr>
        <w:t>PR</w:t>
      </w:r>
      <w:r w:rsidR="00DC6565">
        <w:rPr>
          <w:rFonts w:ascii="Times New Roman" w:hAnsi="Times New Roman" w:cs="Times New Roman"/>
        </w:rPr>
        <w:t xml:space="preserve"> subsampling resulted in </w:t>
      </w:r>
      <w:r w:rsidR="00E31ECA">
        <w:rPr>
          <w:rFonts w:ascii="Times New Roman" w:hAnsi="Times New Roman" w:cs="Times New Roman"/>
        </w:rPr>
        <w:t>lower</w:t>
      </w:r>
      <w:r w:rsidR="00DC6565">
        <w:rPr>
          <w:rFonts w:ascii="Times New Roman" w:hAnsi="Times New Roman" w:cs="Times New Roman"/>
        </w:rPr>
        <w:t xml:space="preserve"> proportions of redundant samples, on average, than SR</w:t>
      </w:r>
      <w:r w:rsidR="00E31ECA">
        <w:rPr>
          <w:rFonts w:ascii="Times New Roman" w:hAnsi="Times New Roman" w:cs="Times New Roman"/>
        </w:rPr>
        <w:t>S</w:t>
      </w:r>
      <w:r w:rsidR="00DC6565">
        <w:rPr>
          <w:rFonts w:ascii="Times New Roman" w:hAnsi="Times New Roman" w:cs="Times New Roman"/>
        </w:rPr>
        <w:t xml:space="preserve"> subsampling, particularly at lower sample sizes (</w:t>
      </w:r>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_Ref533070179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r w:rsidR="00954B25">
        <w:t>Fig.</w:t>
      </w:r>
      <w:r w:rsidR="00954B25" w:rsidRPr="00954B25">
        <w:t xml:space="preserve"> 6</w:t>
      </w:r>
      <w:r w:rsidR="00C1151B" w:rsidRPr="00C1151B">
        <w:rPr>
          <w:rFonts w:ascii="Times New Roman" w:hAnsi="Times New Roman" w:cs="Times New Roman"/>
        </w:rPr>
        <w:fldChar w:fldCharType="end"/>
      </w:r>
      <w:r w:rsidR="00DC6565">
        <w:rPr>
          <w:rFonts w:ascii="Times New Roman" w:hAnsi="Times New Roman" w:cs="Times New Roman"/>
        </w:rPr>
        <w:t xml:space="preserve">). </w:t>
      </w:r>
      <w:r w:rsidR="009C543B">
        <w:rPr>
          <w:rFonts w:ascii="Times New Roman" w:hAnsi="Times New Roman" w:cs="Times New Roman"/>
        </w:rPr>
        <w:t>SPR and SRS performed similarly i</w:t>
      </w:r>
      <w:r w:rsidR="00683D17">
        <w:rPr>
          <w:rFonts w:ascii="Times New Roman" w:hAnsi="Times New Roman" w:cs="Times New Roman"/>
        </w:rPr>
        <w:t xml:space="preserve">n simulations </w:t>
      </w:r>
      <w:r w:rsidR="009C543B">
        <w:rPr>
          <w:rFonts w:ascii="Times New Roman" w:hAnsi="Times New Roman" w:cs="Times New Roman"/>
        </w:rPr>
        <w:t>in which bears only deposited 1 sample</w:t>
      </w:r>
      <w:r w:rsidR="00CC390E">
        <w:rPr>
          <w:rFonts w:ascii="Times New Roman" w:hAnsi="Times New Roman" w:cs="Times New Roman"/>
        </w:rPr>
        <w:t xml:space="preserve"> at a trap</w:t>
      </w:r>
      <w:r w:rsidR="00683D17">
        <w:rPr>
          <w:rFonts w:ascii="Times New Roman" w:hAnsi="Times New Roman" w:cs="Times New Roman"/>
        </w:rPr>
        <w:t xml:space="preserve"> (t1, t2, t3 and t8)</w:t>
      </w:r>
      <w:r w:rsidR="001A489F">
        <w:rPr>
          <w:rFonts w:ascii="Times New Roman" w:hAnsi="Times New Roman" w:cs="Times New Roman"/>
        </w:rPr>
        <w:t xml:space="preserve"> </w:t>
      </w:r>
      <w:r w:rsidR="00A8589D">
        <w:rPr>
          <w:rFonts w:ascii="Times New Roman" w:hAnsi="Times New Roman" w:cs="Times New Roman"/>
        </w:rPr>
        <w:t xml:space="preserve">and at higher sample sizes </w:t>
      </w:r>
      <w:r w:rsidR="00653EBC">
        <w:rPr>
          <w:rFonts w:ascii="Times New Roman" w:hAnsi="Times New Roman" w:cs="Times New Roman"/>
        </w:rPr>
        <w:t>(Fi</w:t>
      </w:r>
      <w:r w:rsidR="00D033A6">
        <w:rPr>
          <w:rFonts w:ascii="Times New Roman" w:hAnsi="Times New Roman" w:cs="Times New Roman"/>
        </w:rPr>
        <w:t>g</w:t>
      </w:r>
      <w:r w:rsidR="00653EBC">
        <w:rPr>
          <w:rFonts w:ascii="Times New Roman" w:hAnsi="Times New Roman" w:cs="Times New Roman"/>
        </w:rPr>
        <w:t xml:space="preserve">. </w:t>
      </w:r>
      <w:r w:rsidR="00795AFC">
        <w:rPr>
          <w:rFonts w:ascii="Times New Roman" w:hAnsi="Times New Roman" w:cs="Times New Roman"/>
        </w:rPr>
        <w:t>S</w:t>
      </w:r>
      <w:r w:rsidR="003A1AEA">
        <w:rPr>
          <w:rFonts w:ascii="Times New Roman" w:hAnsi="Times New Roman" w:cs="Times New Roman"/>
        </w:rPr>
        <w:t>3</w:t>
      </w:r>
      <w:r w:rsidR="001A489F">
        <w:rPr>
          <w:rFonts w:ascii="Times New Roman" w:hAnsi="Times New Roman" w:cs="Times New Roman"/>
        </w:rPr>
        <w:t>)</w:t>
      </w:r>
      <w:r w:rsidR="00683D17">
        <w:rPr>
          <w:rFonts w:ascii="Times New Roman" w:hAnsi="Times New Roman" w:cs="Times New Roman"/>
        </w:rPr>
        <w:t>.</w:t>
      </w:r>
      <w:r w:rsidR="00A8589D">
        <w:rPr>
          <w:rFonts w:ascii="Times New Roman" w:hAnsi="Times New Roman" w:cs="Times New Roman"/>
        </w:rPr>
        <w:t xml:space="preserve"> </w:t>
      </w:r>
      <w:commentRangeStart w:id="46"/>
      <w:commentRangeStart w:id="47"/>
      <w:r w:rsidR="00AD33D8">
        <w:rPr>
          <w:rFonts w:ascii="Times New Roman" w:hAnsi="Times New Roman" w:cs="Times New Roman"/>
        </w:rPr>
        <w:t>Estimates ap</w:t>
      </w:r>
      <w:commentRangeStart w:id="48"/>
      <w:commentRangeStart w:id="49"/>
      <w:r w:rsidR="00AD33D8">
        <w:rPr>
          <w:rFonts w:ascii="Times New Roman" w:hAnsi="Times New Roman" w:cs="Times New Roman"/>
        </w:rPr>
        <w:t xml:space="preserve">peared to exhibit positive bias for scenarios t1, t3, and t4 unless </w:t>
      </w:r>
      <w:r w:rsidR="00AD33D8">
        <w:rPr>
          <w:rFonts w:ascii="Times New Roman" w:hAnsi="Times New Roman" w:cs="Times New Roman"/>
          <w:i/>
        </w:rPr>
        <w:t>b</w:t>
      </w:r>
      <w:r w:rsidR="00AD33D8">
        <w:rPr>
          <w:rFonts w:ascii="Times New Roman" w:hAnsi="Times New Roman" w:cs="Times New Roman"/>
          <w:i/>
          <w:vertAlign w:val="subscript"/>
        </w:rPr>
        <w:t>k</w:t>
      </w:r>
      <w:r w:rsidR="00AD33D8">
        <w:t xml:space="preserve"> was included in the model</w:t>
      </w:r>
      <w:r w:rsidR="00AD33D8">
        <w:rPr>
          <w:rFonts w:ascii="Times New Roman" w:hAnsi="Times New Roman" w:cs="Times New Roman"/>
          <w:i/>
          <w:vertAlign w:val="subscript"/>
        </w:rPr>
        <w:t xml:space="preserve"> </w:t>
      </w:r>
      <w:r w:rsidR="00AD33D8">
        <w:t>(Fig. 5)</w:t>
      </w:r>
      <w:r w:rsidR="00AD33D8">
        <w:rPr>
          <w:rFonts w:ascii="Times New Roman" w:hAnsi="Times New Roman" w:cs="Times New Roman"/>
        </w:rPr>
        <w:t xml:space="preserve">.  </w:t>
      </w:r>
      <w:commentRangeEnd w:id="46"/>
      <w:r w:rsidR="00AD33D8">
        <w:rPr>
          <w:rStyle w:val="CommentReference"/>
        </w:rPr>
        <w:commentReference w:id="46"/>
      </w:r>
      <w:commentRangeEnd w:id="47"/>
      <w:r w:rsidR="0027450D">
        <w:rPr>
          <w:rStyle w:val="CommentReference"/>
        </w:rPr>
        <w:commentReference w:id="47"/>
      </w:r>
      <w:r w:rsidR="00AD33D8">
        <w:rPr>
          <w:rFonts w:ascii="Times New Roman" w:hAnsi="Times New Roman" w:cs="Times New Roman"/>
        </w:rPr>
        <w:t>Howeve</w:t>
      </w:r>
      <w:commentRangeEnd w:id="48"/>
      <w:r w:rsidR="006C3D4E">
        <w:rPr>
          <w:rStyle w:val="CommentReference"/>
        </w:rPr>
        <w:commentReference w:id="48"/>
      </w:r>
      <w:commentRangeEnd w:id="49"/>
      <w:r w:rsidR="00327145">
        <w:rPr>
          <w:rStyle w:val="CommentReference"/>
        </w:rPr>
        <w:commentReference w:id="49"/>
      </w:r>
      <w:r w:rsidR="00AD33D8">
        <w:rPr>
          <w:rFonts w:ascii="Times New Roman" w:hAnsi="Times New Roman" w:cs="Times New Roman"/>
        </w:rPr>
        <w:t>r, confidence intervals for the mean ratio overlapped 1</w:t>
      </w:r>
      <w:ins w:id="50" w:author="JOHN FIEBERG" w:date="2019-01-02T17:52:00Z">
        <w:r w:rsidR="00D54708">
          <w:rPr>
            <w:rFonts w:ascii="Times New Roman" w:hAnsi="Times New Roman" w:cs="Times New Roman"/>
          </w:rPr>
          <w:t xml:space="preserve"> in these cases</w:t>
        </w:r>
      </w:ins>
      <w:r w:rsidR="00AD33D8">
        <w:rPr>
          <w:rFonts w:ascii="Times New Roman" w:hAnsi="Times New Roman" w:cs="Times New Roman"/>
        </w:rPr>
        <w:t>, suggesting the</w:t>
      </w:r>
      <w:del w:id="51" w:author="JOHN FIEBERG" w:date="2019-01-02T17:53:00Z">
        <w:r w:rsidR="00AD33D8" w:rsidDel="00D54708">
          <w:rPr>
            <w:rFonts w:ascii="Times New Roman" w:hAnsi="Times New Roman" w:cs="Times New Roman"/>
          </w:rPr>
          <w:delText>se</w:delText>
        </w:r>
      </w:del>
      <w:r w:rsidR="00AD33D8">
        <w:rPr>
          <w:rFonts w:ascii="Times New Roman" w:hAnsi="Times New Roman" w:cs="Times New Roman"/>
        </w:rPr>
        <w:t xml:space="preserve"> results were statistically inconclusive. </w:t>
      </w:r>
      <w:commentRangeStart w:id="52"/>
      <w:del w:id="53" w:author="JOHN FIEBERG" w:date="2019-01-02T18:07:00Z">
        <w:r w:rsidR="00A8589D" w:rsidDel="00F55511">
          <w:rPr>
            <w:rFonts w:ascii="Times New Roman" w:hAnsi="Times New Roman" w:cs="Times New Roman"/>
          </w:rPr>
          <w:delText>In all cases</w:delText>
        </w:r>
        <w:r w:rsidR="00B13933" w:rsidDel="00F55511">
          <w:rPr>
            <w:rFonts w:ascii="Times New Roman" w:hAnsi="Times New Roman" w:cs="Times New Roman"/>
          </w:rPr>
          <w:delText xml:space="preserve"> where models were properly parameterized</w:delText>
        </w:r>
        <w:r w:rsidR="00A8589D" w:rsidDel="00F55511">
          <w:rPr>
            <w:rFonts w:ascii="Times New Roman" w:hAnsi="Times New Roman" w:cs="Times New Roman"/>
          </w:rPr>
          <w:delText xml:space="preserve">, subsampled data resulted in </w:delText>
        </w:r>
        <w:r w:rsidR="005D7C94" w:rsidDel="00F55511">
          <w:rPr>
            <w:rFonts w:ascii="Times New Roman" w:hAnsi="Times New Roman" w:cs="Times New Roman"/>
          </w:rPr>
          <w:delText xml:space="preserve">estimators of </w:delText>
        </w:r>
        <w:r w:rsidR="00A8589D" w:rsidDel="00F55511">
          <w:rPr>
            <w:rFonts w:ascii="Times New Roman" w:hAnsi="Times New Roman" w:cs="Times New Roman"/>
          </w:rPr>
          <w:delText xml:space="preserve">capture probabilities </w:delText>
        </w:r>
        <w:r w:rsidR="00A8589D" w:rsidRPr="00FF45CE" w:rsidDel="00F55511">
          <w:rPr>
            <w:rFonts w:ascii="Times New Roman" w:hAnsi="Times New Roman" w:cs="Times New Roman"/>
          </w:rPr>
          <w:delText>(</w:delText>
        </w:r>
        <w:r w:rsidR="00A8589D" w:rsidRPr="008D220A" w:rsidDel="00F55511">
          <w:rPr>
            <w:rFonts w:ascii="Times New Roman" w:hAnsi="Times New Roman" w:cs="Times New Roman"/>
            <w:i/>
          </w:rPr>
          <w:delText>g</w:delText>
        </w:r>
        <w:r w:rsidR="00A8589D" w:rsidRPr="008D220A" w:rsidDel="00F55511">
          <w:rPr>
            <w:rFonts w:ascii="Times New Roman" w:hAnsi="Times New Roman" w:cs="Times New Roman"/>
            <w:i/>
            <w:vertAlign w:val="subscript"/>
          </w:rPr>
          <w:delText>i,k,t</w:delText>
        </w:r>
        <w:r w:rsidR="00A8589D" w:rsidRPr="00FF45CE" w:rsidDel="00F55511">
          <w:rPr>
            <w:rFonts w:ascii="Times New Roman" w:hAnsi="Times New Roman" w:cs="Times New Roman"/>
          </w:rPr>
          <w:delText>)</w:delText>
        </w:r>
        <w:r w:rsidR="00A8589D" w:rsidDel="00F55511">
          <w:rPr>
            <w:rFonts w:ascii="Times New Roman" w:hAnsi="Times New Roman" w:cs="Times New Roman"/>
          </w:rPr>
          <w:delText xml:space="preserve"> and behavioral effects</w:delText>
        </w:r>
        <w:r w:rsidR="00B13933" w:rsidDel="00F55511">
          <w:rPr>
            <w:rFonts w:ascii="Times New Roman" w:hAnsi="Times New Roman" w:cs="Times New Roman"/>
          </w:rPr>
          <w:delText xml:space="preserve"> that were</w:delText>
        </w:r>
        <w:r w:rsidR="00A8589D" w:rsidDel="00F55511">
          <w:rPr>
            <w:rFonts w:ascii="Times New Roman" w:hAnsi="Times New Roman" w:cs="Times New Roman"/>
          </w:rPr>
          <w:delText xml:space="preserve"> biased low (</w:delText>
        </w:r>
        <w:r w:rsidR="00653EBC" w:rsidDel="00F55511">
          <w:rPr>
            <w:rFonts w:ascii="Times New Roman" w:hAnsi="Times New Roman" w:cs="Times New Roman"/>
          </w:rPr>
          <w:delText>Fig. S</w:delText>
        </w:r>
        <w:r w:rsidR="003A1AEA" w:rsidDel="00F55511">
          <w:rPr>
            <w:rFonts w:ascii="Times New Roman" w:hAnsi="Times New Roman" w:cs="Times New Roman"/>
          </w:rPr>
          <w:delText>4</w:delText>
        </w:r>
        <w:r w:rsidR="00653EBC" w:rsidDel="00F55511">
          <w:rPr>
            <w:rFonts w:ascii="Times New Roman" w:hAnsi="Times New Roman" w:cs="Times New Roman"/>
          </w:rPr>
          <w:delText>, S</w:delText>
        </w:r>
        <w:r w:rsidR="003A1AEA" w:rsidDel="00F55511">
          <w:rPr>
            <w:rFonts w:ascii="Times New Roman" w:hAnsi="Times New Roman" w:cs="Times New Roman"/>
          </w:rPr>
          <w:delText>5</w:delText>
        </w:r>
        <w:r w:rsidR="00A8589D" w:rsidDel="00F55511">
          <w:rPr>
            <w:rFonts w:ascii="Times New Roman" w:hAnsi="Times New Roman" w:cs="Times New Roman"/>
          </w:rPr>
          <w:delText>).</w:delText>
        </w:r>
        <w:r w:rsidR="0014747B" w:rsidRPr="0014747B" w:rsidDel="00F55511">
          <w:rPr>
            <w:rFonts w:ascii="Times New Roman" w:hAnsi="Times New Roman" w:cs="Times New Roman"/>
          </w:rPr>
          <w:delText xml:space="preserve"> </w:delText>
        </w:r>
      </w:del>
      <w:commentRangeEnd w:id="52"/>
      <w:r w:rsidR="00D54708">
        <w:rPr>
          <w:rStyle w:val="CommentReference"/>
        </w:rPr>
        <w:commentReference w:id="52"/>
      </w:r>
    </w:p>
    <w:p w14:paraId="0A519865" w14:textId="77777777" w:rsidR="004E188B" w:rsidRDefault="004E6273" w:rsidP="00F67701">
      <w:pPr>
        <w:pStyle w:val="Heading1"/>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lastRenderedPageBreak/>
        <w:t>DISCUSSION</w:t>
      </w:r>
    </w:p>
    <w:p w14:paraId="41439FB5" w14:textId="549830C8" w:rsidR="006E25FC" w:rsidRDefault="006E25FC" w:rsidP="00B527EC">
      <w:pPr>
        <w:pStyle w:val="BodyText"/>
        <w:spacing w:before="0" w:after="0" w:line="480" w:lineRule="auto"/>
        <w:ind w:firstLine="720"/>
        <w:rPr>
          <w:rFonts w:ascii="Times New Roman" w:hAnsi="Times New Roman" w:cs="Times New Roman"/>
        </w:rPr>
      </w:pPr>
      <w:r>
        <w:rPr>
          <w:rFonts w:ascii="Times New Roman" w:hAnsi="Times New Roman" w:cs="Times New Roman"/>
        </w:rPr>
        <w:t>Counter to our hypothesis</w:t>
      </w:r>
      <w:r w:rsidR="00AA7F68">
        <w:rPr>
          <w:rFonts w:ascii="Times New Roman" w:hAnsi="Times New Roman" w:cs="Times New Roman"/>
        </w:rPr>
        <w:t>, we found</w:t>
      </w:r>
      <w:r w:rsidR="00865700">
        <w:rPr>
          <w:rFonts w:ascii="Times New Roman" w:hAnsi="Times New Roman" w:cs="Times New Roman"/>
        </w:rPr>
        <w:t xml:space="preserve"> that </w:t>
      </w:r>
      <w:r w:rsidR="007140DA" w:rsidRPr="008D220A">
        <w:rPr>
          <w:rFonts w:ascii="Times New Roman" w:hAnsi="Times New Roman" w:cs="Times New Roman"/>
        </w:rPr>
        <w:t xml:space="preserve">non-random </w:t>
      </w:r>
      <w:r w:rsidR="00B1299F">
        <w:rPr>
          <w:rFonts w:ascii="Times New Roman" w:hAnsi="Times New Roman" w:cs="Times New Roman"/>
        </w:rPr>
        <w:t>sub</w:t>
      </w:r>
      <w:r w:rsidR="007140DA" w:rsidRPr="008D220A">
        <w:rPr>
          <w:rFonts w:ascii="Times New Roman" w:hAnsi="Times New Roman" w:cs="Times New Roman"/>
        </w:rPr>
        <w:t xml:space="preserve">sampling (SPR) </w:t>
      </w:r>
      <w:r w:rsidR="00831D9E">
        <w:rPr>
          <w:rFonts w:ascii="Times New Roman" w:hAnsi="Times New Roman" w:cs="Times New Roman"/>
        </w:rPr>
        <w:t xml:space="preserve">of </w:t>
      </w:r>
      <w:r w:rsidR="00AB0583">
        <w:rPr>
          <w:rFonts w:ascii="Times New Roman" w:hAnsi="Times New Roman" w:cs="Times New Roman"/>
        </w:rPr>
        <w:t>bear</w:t>
      </w:r>
      <w:r w:rsidR="00831D9E">
        <w:rPr>
          <w:rFonts w:ascii="Times New Roman" w:hAnsi="Times New Roman" w:cs="Times New Roman"/>
        </w:rPr>
        <w:t xml:space="preserve"> hair on barbed wire traps </w:t>
      </w:r>
      <w:r w:rsidR="00865700">
        <w:rPr>
          <w:rFonts w:ascii="Times New Roman" w:hAnsi="Times New Roman" w:cs="Times New Roman"/>
        </w:rPr>
        <w:t xml:space="preserve">outperformed simple random sampling </w:t>
      </w:r>
      <w:r w:rsidR="00A11971">
        <w:rPr>
          <w:rFonts w:ascii="Times New Roman" w:hAnsi="Times New Roman" w:cs="Times New Roman"/>
        </w:rPr>
        <w:t xml:space="preserve">(SRS) </w:t>
      </w:r>
      <w:r w:rsidR="00325499">
        <w:rPr>
          <w:rFonts w:ascii="Times New Roman" w:hAnsi="Times New Roman" w:cs="Times New Roman"/>
        </w:rPr>
        <w:t>for</w:t>
      </w:r>
      <w:r w:rsidR="00FD36FF">
        <w:rPr>
          <w:rFonts w:ascii="Times New Roman" w:hAnsi="Times New Roman" w:cs="Times New Roman"/>
        </w:rPr>
        <w:t xml:space="preserve"> estimating density via</w:t>
      </w:r>
      <w:r w:rsidR="00865700">
        <w:rPr>
          <w:rFonts w:ascii="Times New Roman" w:hAnsi="Times New Roman" w:cs="Times New Roman"/>
        </w:rPr>
        <w:t xml:space="preserve"> SECR</w:t>
      </w:r>
      <w:r w:rsidR="00FD36FF">
        <w:rPr>
          <w:rFonts w:ascii="Times New Roman" w:hAnsi="Times New Roman" w:cs="Times New Roman"/>
        </w:rPr>
        <w:t xml:space="preserve"> models</w:t>
      </w:r>
      <w:r w:rsidR="007C166E">
        <w:rPr>
          <w:rFonts w:ascii="Times New Roman" w:hAnsi="Times New Roman" w:cs="Times New Roman"/>
        </w:rPr>
        <w:t xml:space="preserve">. </w:t>
      </w:r>
      <w:r>
        <w:rPr>
          <w:rFonts w:ascii="Times New Roman" w:hAnsi="Times New Roman" w:cs="Times New Roman"/>
        </w:rPr>
        <w:t xml:space="preserve"> For simulated populations, e</w:t>
      </w:r>
      <w:r w:rsidR="00865700">
        <w:rPr>
          <w:rFonts w:ascii="Times New Roman" w:hAnsi="Times New Roman" w:cs="Times New Roman"/>
        </w:rPr>
        <w:t xml:space="preserve">stimates </w:t>
      </w:r>
      <w:r w:rsidR="00D747AD">
        <w:rPr>
          <w:rFonts w:ascii="Times New Roman" w:hAnsi="Times New Roman" w:cs="Times New Roman"/>
        </w:rPr>
        <w:t xml:space="preserve">of bear density derived using SPR to subsample the data </w:t>
      </w:r>
      <w:r w:rsidR="00865700">
        <w:rPr>
          <w:rFonts w:ascii="Times New Roman" w:hAnsi="Times New Roman" w:cs="Times New Roman"/>
        </w:rPr>
        <w:t>were</w:t>
      </w:r>
      <w:r w:rsidR="00865700" w:rsidRPr="008D220A">
        <w:rPr>
          <w:rFonts w:ascii="Times New Roman" w:hAnsi="Times New Roman" w:cs="Times New Roman"/>
        </w:rPr>
        <w:t xml:space="preserve"> closer to the true </w:t>
      </w:r>
      <w:r w:rsidR="00D747AD">
        <w:rPr>
          <w:rFonts w:ascii="Times New Roman" w:hAnsi="Times New Roman" w:cs="Times New Roman"/>
        </w:rPr>
        <w:t xml:space="preserve">bear </w:t>
      </w:r>
      <w:r w:rsidR="00865700" w:rsidRPr="008D220A">
        <w:rPr>
          <w:rFonts w:ascii="Times New Roman" w:hAnsi="Times New Roman" w:cs="Times New Roman"/>
        </w:rPr>
        <w:t>density</w:t>
      </w:r>
      <w:r>
        <w:rPr>
          <w:rFonts w:ascii="Times New Roman" w:hAnsi="Times New Roman" w:cs="Times New Roman"/>
        </w:rPr>
        <w:t xml:space="preserve"> </w:t>
      </w:r>
      <w:r w:rsidR="00D747AD">
        <w:rPr>
          <w:rFonts w:ascii="Times New Roman" w:hAnsi="Times New Roman" w:cs="Times New Roman"/>
        </w:rPr>
        <w:t>than estimates</w:t>
      </w:r>
      <w:r>
        <w:rPr>
          <w:rFonts w:ascii="Times New Roman" w:hAnsi="Times New Roman" w:cs="Times New Roman"/>
        </w:rPr>
        <w:t xml:space="preserve"> derived using SRS.  </w:t>
      </w:r>
      <w:r w:rsidR="00EA537C">
        <w:rPr>
          <w:rFonts w:ascii="Times New Roman" w:hAnsi="Times New Roman" w:cs="Times New Roman"/>
        </w:rPr>
        <w:t>Additionally</w:t>
      </w:r>
      <w:r>
        <w:rPr>
          <w:rFonts w:ascii="Times New Roman" w:hAnsi="Times New Roman" w:cs="Times New Roman"/>
        </w:rPr>
        <w:t>, in both the simulated and empirical datasets, SPR-subsampling yielded estimates</w:t>
      </w:r>
      <w:r w:rsidR="00D747AD">
        <w:rPr>
          <w:rFonts w:ascii="Times New Roman" w:hAnsi="Times New Roman" w:cs="Times New Roman"/>
        </w:rPr>
        <w:t xml:space="preserve"> closer to </w:t>
      </w:r>
      <w:r w:rsidR="00325499">
        <w:rPr>
          <w:rFonts w:ascii="Times New Roman" w:hAnsi="Times New Roman" w:cs="Times New Roman"/>
        </w:rPr>
        <w:t>that</w:t>
      </w:r>
      <w:r w:rsidR="00625811">
        <w:rPr>
          <w:rFonts w:ascii="Times New Roman" w:hAnsi="Times New Roman" w:cs="Times New Roman"/>
        </w:rPr>
        <w:t xml:space="preserve"> derived using the full data set</w:t>
      </w:r>
      <w:r w:rsidR="00FF0378">
        <w:rPr>
          <w:rFonts w:ascii="Times New Roman" w:hAnsi="Times New Roman" w:cs="Times New Roman"/>
        </w:rPr>
        <w:t xml:space="preserve">. </w:t>
      </w:r>
      <w:r w:rsidR="00EA537C">
        <w:rPr>
          <w:rFonts w:ascii="Times New Roman" w:hAnsi="Times New Roman" w:cs="Times New Roman"/>
        </w:rPr>
        <w:t>Likewise, Humm et al. (2017) found that subsampling directed at unique site-sessions yielded SECR estimates that were similar to those derived from a dataset where, for one session, there was no subsampling of the bear ha</w:t>
      </w:r>
      <w:r w:rsidR="00EA537C" w:rsidRPr="006B31B9">
        <w:t>ir.</w:t>
      </w:r>
      <w:r w:rsidR="00AE7FB9" w:rsidRPr="006B31B9">
        <w:rPr>
          <w:rFonts w:ascii="Times New Roman" w:hAnsi="Times New Roman" w:cs="Times New Roman"/>
        </w:rPr>
        <w:t xml:space="preserve">  </w:t>
      </w:r>
      <w:commentRangeStart w:id="54"/>
      <w:r w:rsidR="00AE7FB9" w:rsidRPr="005232E4">
        <w:rPr>
          <w:rFonts w:ascii="Times New Roman" w:hAnsi="Times New Roman" w:cs="Times New Roman"/>
          <w:highlight w:val="yellow"/>
        </w:rPr>
        <w:t xml:space="preserve">Murphy </w:t>
      </w:r>
      <w:r w:rsidR="00AE7FB9" w:rsidRPr="005232E4">
        <w:rPr>
          <w:rFonts w:ascii="Times New Roman" w:hAnsi="Times New Roman" w:cs="Times New Roman"/>
          <w:i/>
          <w:highlight w:val="yellow"/>
        </w:rPr>
        <w:t>et al.</w:t>
      </w:r>
      <w:r w:rsidR="00AE7FB9" w:rsidRPr="005232E4">
        <w:rPr>
          <w:rFonts w:ascii="Times New Roman" w:hAnsi="Times New Roman" w:cs="Times New Roman"/>
          <w:highlight w:val="yellow"/>
        </w:rPr>
        <w:t xml:space="preserve"> (2016: Appendix </w:t>
      </w:r>
      <w:commentRangeStart w:id="55"/>
      <w:r w:rsidR="00AE7FB9" w:rsidRPr="005232E4">
        <w:rPr>
          <w:rFonts w:ascii="Times New Roman" w:hAnsi="Times New Roman" w:cs="Times New Roman"/>
          <w:highlight w:val="yellow"/>
        </w:rPr>
        <w:t>A)</w:t>
      </w:r>
      <w:r w:rsidR="00AE7FB9">
        <w:rPr>
          <w:rFonts w:ascii="Times New Roman" w:hAnsi="Times New Roman" w:cs="Times New Roman"/>
        </w:rPr>
        <w:t xml:space="preserve"> </w:t>
      </w:r>
      <w:r w:rsidR="00AD17E9">
        <w:rPr>
          <w:rFonts w:ascii="Times New Roman" w:hAnsi="Times New Roman" w:cs="Times New Roman"/>
        </w:rPr>
        <w:t>also</w:t>
      </w:r>
      <w:r w:rsidR="00AE7FB9">
        <w:rPr>
          <w:rFonts w:ascii="Times New Roman" w:hAnsi="Times New Roman" w:cs="Times New Roman"/>
        </w:rPr>
        <w:t xml:space="preserve"> foun</w:t>
      </w:r>
      <w:commentRangeEnd w:id="55"/>
      <w:r w:rsidR="00B1299F">
        <w:rPr>
          <w:rStyle w:val="CommentReference"/>
        </w:rPr>
        <w:commentReference w:id="55"/>
      </w:r>
      <w:r w:rsidR="00AE7FB9">
        <w:rPr>
          <w:rFonts w:ascii="Times New Roman" w:hAnsi="Times New Roman" w:cs="Times New Roman"/>
        </w:rPr>
        <w:t>d</w:t>
      </w:r>
      <w:ins w:id="56" w:author="JOHN FIEBERG" w:date="2019-01-02T18:15:00Z">
        <w:r w:rsidR="009A1506">
          <w:rPr>
            <w:rFonts w:ascii="Times New Roman" w:hAnsi="Times New Roman" w:cs="Times New Roman"/>
          </w:rPr>
          <w:t>, using simulations,</w:t>
        </w:r>
      </w:ins>
      <w:r w:rsidR="00AE7FB9">
        <w:rPr>
          <w:rFonts w:ascii="Times New Roman" w:hAnsi="Times New Roman" w:cs="Times New Roman"/>
        </w:rPr>
        <w:t xml:space="preserve"> that subsampling just a single sample per site-session yielded unbiased SECR estimates.</w:t>
      </w:r>
      <w:commentRangeEnd w:id="54"/>
      <w:r w:rsidR="00AE7FB9">
        <w:rPr>
          <w:rStyle w:val="CommentReference"/>
        </w:rPr>
        <w:commentReference w:id="54"/>
      </w:r>
      <w:r w:rsidR="006547E6">
        <w:rPr>
          <w:rFonts w:ascii="Times New Roman" w:hAnsi="Times New Roman" w:cs="Times New Roman"/>
        </w:rPr>
        <w:t xml:space="preserve"> </w:t>
      </w:r>
      <w:r w:rsidR="00AD17E9">
        <w:rPr>
          <w:rFonts w:ascii="Times New Roman" w:hAnsi="Times New Roman" w:cs="Times New Roman"/>
        </w:rPr>
        <w:t xml:space="preserve"> Importantly, </w:t>
      </w:r>
      <w:del w:id="57" w:author="JOHN FIEBERG" w:date="2019-01-02T18:15:00Z">
        <w:r w:rsidR="00AD17E9" w:rsidDel="009A1506">
          <w:rPr>
            <w:rFonts w:ascii="Times New Roman" w:hAnsi="Times New Roman" w:cs="Times New Roman"/>
          </w:rPr>
          <w:delText>these previous studies</w:delText>
        </w:r>
      </w:del>
      <w:ins w:id="58" w:author="JOHN FIEBERG" w:date="2019-01-02T18:15:00Z">
        <w:r w:rsidR="009A1506">
          <w:rPr>
            <w:rFonts w:ascii="Times New Roman" w:hAnsi="Times New Roman" w:cs="Times New Roman"/>
          </w:rPr>
          <w:t>Murphy et al. (2016)</w:t>
        </w:r>
      </w:ins>
      <w:r w:rsidR="00AD17E9">
        <w:rPr>
          <w:rFonts w:ascii="Times New Roman" w:hAnsi="Times New Roman" w:cs="Times New Roman"/>
        </w:rPr>
        <w:t xml:space="preserve"> did not consider </w:t>
      </w:r>
      <w:r w:rsidR="00317A7F">
        <w:rPr>
          <w:rFonts w:ascii="Times New Roman" w:hAnsi="Times New Roman" w:cs="Times New Roman"/>
        </w:rPr>
        <w:t>un</w:t>
      </w:r>
      <w:r w:rsidR="00AD17E9">
        <w:rPr>
          <w:rFonts w:ascii="Times New Roman" w:hAnsi="Times New Roman" w:cs="Times New Roman"/>
        </w:rPr>
        <w:t xml:space="preserve">modeled individual heterogeneity in capture propensities, and they did not allow individuals with higher capture propensities to also leave more samples at a trap.  Our simulation scenarios that included these assumptions (t5-t7) resulted in </w:t>
      </w:r>
      <w:r w:rsidR="00317A7F">
        <w:rPr>
          <w:rFonts w:ascii="Times New Roman" w:hAnsi="Times New Roman" w:cs="Times New Roman"/>
        </w:rPr>
        <w:t>density estimators that were biased low</w:t>
      </w:r>
      <w:r w:rsidR="00AD17E9">
        <w:rPr>
          <w:rFonts w:ascii="Times New Roman" w:hAnsi="Times New Roman" w:cs="Times New Roman"/>
        </w:rPr>
        <w:t xml:space="preserve">, particularly when using SRS sampling. </w:t>
      </w:r>
    </w:p>
    <w:p w14:paraId="46787158" w14:textId="3D299FBA" w:rsidR="00F67161" w:rsidRDefault="00FD36FF" w:rsidP="00FD36FF">
      <w:pPr>
        <w:pStyle w:val="BodyText"/>
        <w:spacing w:before="0" w:after="0" w:line="480" w:lineRule="auto"/>
        <w:ind w:firstLine="720"/>
        <w:rPr>
          <w:rFonts w:ascii="Times New Roman" w:hAnsi="Times New Roman" w:cs="Times New Roman"/>
        </w:rPr>
      </w:pPr>
      <w:r>
        <w:rPr>
          <w:rFonts w:ascii="Times New Roman" w:hAnsi="Times New Roman" w:cs="Times New Roman"/>
        </w:rPr>
        <w:t xml:space="preserve">Our initial hypothesis that SRS sampling would </w:t>
      </w:r>
      <w:del w:id="59" w:author="JOHN FIEBERG" w:date="2019-01-02T18:23:00Z">
        <w:r w:rsidDel="00762F96">
          <w:rPr>
            <w:rFonts w:ascii="Times New Roman" w:hAnsi="Times New Roman" w:cs="Times New Roman"/>
          </w:rPr>
          <w:delText xml:space="preserve">be </w:delText>
        </w:r>
      </w:del>
      <w:ins w:id="60" w:author="JOHN FIEBERG" w:date="2019-01-02T18:23:00Z">
        <w:r w:rsidR="00762F96">
          <w:rPr>
            <w:rFonts w:ascii="Times New Roman" w:hAnsi="Times New Roman" w:cs="Times New Roman"/>
          </w:rPr>
          <w:t xml:space="preserve">yield </w:t>
        </w:r>
      </w:ins>
      <w:r>
        <w:rPr>
          <w:rFonts w:ascii="Times New Roman" w:hAnsi="Times New Roman" w:cs="Times New Roman"/>
        </w:rPr>
        <w:t xml:space="preserve">better in SECR estimates stemmed from the concern that selective sampling, which basically weighted each site-session equally in the first sample, would disproportionately weight sites that were infrequently visited.  For example, bear A might have visited two sites, leaving one hair sample at one site and 10 hair samples at a second site, because it visited the second site repeatedly over a few days.  </w:t>
      </w:r>
      <w:r w:rsidR="00A47643">
        <w:rPr>
          <w:rFonts w:ascii="Times New Roman" w:hAnsi="Times New Roman" w:cs="Times New Roman"/>
        </w:rPr>
        <w:t xml:space="preserve">Since these repeat visits </w:t>
      </w:r>
      <w:r w:rsidR="00A32CFC">
        <w:rPr>
          <w:rFonts w:ascii="Times New Roman" w:hAnsi="Times New Roman" w:cs="Times New Roman"/>
        </w:rPr>
        <w:t xml:space="preserve">to a site </w:t>
      </w:r>
      <w:r w:rsidR="00A47643">
        <w:rPr>
          <w:rFonts w:ascii="Times New Roman" w:hAnsi="Times New Roman" w:cs="Times New Roman"/>
        </w:rPr>
        <w:t>within a session ar</w:t>
      </w:r>
      <w:commentRangeStart w:id="61"/>
      <w:r w:rsidR="00A47643">
        <w:rPr>
          <w:rFonts w:ascii="Times New Roman" w:hAnsi="Times New Roman" w:cs="Times New Roman"/>
        </w:rPr>
        <w:t xml:space="preserve">e not </w:t>
      </w:r>
      <w:del w:id="62" w:author="JOHN FIEBERG" w:date="2019-01-02T18:25:00Z">
        <w:r w:rsidR="00A47643" w:rsidDel="00762F96">
          <w:rPr>
            <w:rFonts w:ascii="Times New Roman" w:hAnsi="Times New Roman" w:cs="Times New Roman"/>
          </w:rPr>
          <w:delText>useful information</w:delText>
        </w:r>
      </w:del>
      <w:ins w:id="63" w:author="JOHN FIEBERG" w:date="2019-01-02T18:25:00Z">
        <w:r w:rsidR="00762F96">
          <w:rPr>
            <w:rFonts w:ascii="Times New Roman" w:hAnsi="Times New Roman" w:cs="Times New Roman"/>
          </w:rPr>
          <w:t>usually incorporated</w:t>
        </w:r>
      </w:ins>
      <w:r w:rsidR="00A47643">
        <w:rPr>
          <w:rFonts w:ascii="Times New Roman" w:hAnsi="Times New Roman" w:cs="Times New Roman"/>
        </w:rPr>
        <w:t xml:space="preserve"> in present SECR models</w:t>
      </w:r>
      <w:commentRangeEnd w:id="61"/>
      <w:r w:rsidR="00762F96">
        <w:rPr>
          <w:rStyle w:val="CommentReference"/>
        </w:rPr>
        <w:commentReference w:id="61"/>
      </w:r>
      <w:r w:rsidR="00A47643">
        <w:rPr>
          <w:rFonts w:ascii="Times New Roman" w:hAnsi="Times New Roman" w:cs="Times New Roman"/>
        </w:rPr>
        <w:t xml:space="preserve">, it seems appropriate to ensure that a sample from the seldom-used site is included.  </w:t>
      </w:r>
      <w:r>
        <w:rPr>
          <w:rFonts w:ascii="Times New Roman" w:hAnsi="Times New Roman" w:cs="Times New Roman"/>
        </w:rPr>
        <w:t xml:space="preserve">However, </w:t>
      </w:r>
      <w:r w:rsidR="00A47643">
        <w:rPr>
          <w:rFonts w:ascii="Times New Roman" w:hAnsi="Times New Roman" w:cs="Times New Roman"/>
        </w:rPr>
        <w:t xml:space="preserve">suppose </w:t>
      </w:r>
      <w:r>
        <w:rPr>
          <w:rFonts w:ascii="Times New Roman" w:hAnsi="Times New Roman" w:cs="Times New Roman"/>
        </w:rPr>
        <w:t xml:space="preserve">other bears also visited the second site and left multiple hair </w:t>
      </w:r>
      <w:r>
        <w:rPr>
          <w:rFonts w:ascii="Times New Roman" w:hAnsi="Times New Roman" w:cs="Times New Roman"/>
        </w:rPr>
        <w:lastRenderedPageBreak/>
        <w:t>samples, totaling say 30 samples.  In S</w:t>
      </w:r>
      <w:r w:rsidR="00AB0583">
        <w:rPr>
          <w:rFonts w:ascii="Times New Roman" w:hAnsi="Times New Roman" w:cs="Times New Roman"/>
        </w:rPr>
        <w:t>PR</w:t>
      </w:r>
      <w:r>
        <w:rPr>
          <w:rFonts w:ascii="Times New Roman" w:hAnsi="Times New Roman" w:cs="Times New Roman"/>
        </w:rPr>
        <w:t xml:space="preserve"> sampling, the single hair sample at the first site would be chosen, as would one sample from the second site; thus, the probability of selecting a hair sample from bear A at the second site would be less than at the first site simply because </w:t>
      </w:r>
      <w:r w:rsidR="00F67161">
        <w:rPr>
          <w:rFonts w:ascii="Times New Roman" w:hAnsi="Times New Roman" w:cs="Times New Roman"/>
        </w:rPr>
        <w:t xml:space="preserve">(and even though) </w:t>
      </w:r>
      <w:r>
        <w:rPr>
          <w:rFonts w:ascii="Times New Roman" w:hAnsi="Times New Roman" w:cs="Times New Roman"/>
        </w:rPr>
        <w:t xml:space="preserve">the second site was visited more.  </w:t>
      </w:r>
      <w:r w:rsidR="00F67161">
        <w:rPr>
          <w:rFonts w:ascii="Times New Roman" w:hAnsi="Times New Roman" w:cs="Times New Roman"/>
        </w:rPr>
        <w:t xml:space="preserve">The enigma is that one does not know in advance whether a site with lots of hair is mainly redundant data, or </w:t>
      </w:r>
      <w:r w:rsidR="008A3A92">
        <w:rPr>
          <w:rFonts w:ascii="Times New Roman" w:hAnsi="Times New Roman" w:cs="Times New Roman"/>
        </w:rPr>
        <w:t xml:space="preserve">represents visits by </w:t>
      </w:r>
      <w:r w:rsidR="00F67161">
        <w:rPr>
          <w:rFonts w:ascii="Times New Roman" w:hAnsi="Times New Roman" w:cs="Times New Roman"/>
        </w:rPr>
        <w:t>many bears.</w:t>
      </w:r>
    </w:p>
    <w:p w14:paraId="5CF5F3F3" w14:textId="5C635231" w:rsidR="00FD36FF" w:rsidRDefault="00FD36FF" w:rsidP="00FD36FF">
      <w:pPr>
        <w:pStyle w:val="BodyText"/>
        <w:spacing w:before="0" w:after="0" w:line="480" w:lineRule="auto"/>
        <w:ind w:firstLine="720"/>
        <w:rPr>
          <w:rFonts w:ascii="Times New Roman" w:hAnsi="Times New Roman" w:cs="Times New Roman"/>
        </w:rPr>
      </w:pPr>
      <w:r>
        <w:rPr>
          <w:rFonts w:ascii="Times New Roman" w:hAnsi="Times New Roman" w:cs="Times New Roman"/>
        </w:rPr>
        <w:t>Our limited camera data indicated that differences in the amount of hair left at a site varied by: (1) individual bears repeatedly visiting the same site multiple times in the same day</w:t>
      </w:r>
      <w:r w:rsidR="00607034">
        <w:rPr>
          <w:rFonts w:ascii="Times New Roman" w:hAnsi="Times New Roman" w:cs="Times New Roman"/>
        </w:rPr>
        <w:t xml:space="preserve"> (even though never obtaining the suspended bait</w:t>
      </w:r>
      <w:r w:rsidR="00AE4FF8">
        <w:rPr>
          <w:rFonts w:ascii="Times New Roman" w:hAnsi="Times New Roman" w:cs="Times New Roman"/>
        </w:rPr>
        <w:t>, but each time making an effort to do so</w:t>
      </w:r>
      <w:r w:rsidR="006B31B9">
        <w:rPr>
          <w:rFonts w:ascii="Times New Roman" w:hAnsi="Times New Roman" w:cs="Times New Roman"/>
        </w:rPr>
        <w:t xml:space="preserve"> </w:t>
      </w:r>
      <w:r w:rsidR="008A3A92">
        <w:rPr>
          <w:rFonts w:ascii="Times New Roman" w:hAnsi="Times New Roman" w:cs="Times New Roman"/>
        </w:rPr>
        <w:t>;</w:t>
      </w:r>
      <w:r w:rsidR="006B31B9">
        <w:rPr>
          <w:rFonts w:ascii="Times New Roman" w:hAnsi="Times New Roman" w:cs="Times New Roman"/>
        </w:rPr>
        <w:t>Fig S6)</w:t>
      </w:r>
      <w:r w:rsidR="001E0565">
        <w:rPr>
          <w:rFonts w:ascii="Times New Roman" w:hAnsi="Times New Roman" w:cs="Times New Roman"/>
        </w:rPr>
        <w:t>;</w:t>
      </w:r>
      <w:r>
        <w:rPr>
          <w:rFonts w:ascii="Times New Roman" w:hAnsi="Times New Roman" w:cs="Times New Roman"/>
        </w:rPr>
        <w:t xml:space="preserve"> (2) individual bears coming back to the same site at intervals of a few days, visiting other sites in the interim; (3) individual bears rubbing on the wire at multiple locations; (4) variations in the amount of hair deposited, depending on whether the bear was shedding, and whether it went over the top wire, under the bottom wire, or between the two (Noyce and </w:t>
      </w:r>
      <w:proofErr w:type="spellStart"/>
      <w:r>
        <w:rPr>
          <w:rFonts w:ascii="Times New Roman" w:hAnsi="Times New Roman" w:cs="Times New Roman"/>
        </w:rPr>
        <w:t>Garshelis</w:t>
      </w:r>
      <w:proofErr w:type="spellEnd"/>
      <w:r>
        <w:rPr>
          <w:rFonts w:ascii="Times New Roman" w:hAnsi="Times New Roman" w:cs="Times New Roman"/>
        </w:rPr>
        <w:t xml:space="preserve"> 2013), and (5) some sites being visited by multiple bears within a session.</w:t>
      </w:r>
      <w:r w:rsidR="00AE4FF8">
        <w:rPr>
          <w:rFonts w:ascii="Times New Roman" w:hAnsi="Times New Roman" w:cs="Times New Roman"/>
        </w:rPr>
        <w:t xml:space="preserve">  We note that although we left some bait on the ground when sites were checked, birds or other mammals typically took it away </w:t>
      </w:r>
      <w:r w:rsidR="006B4E19">
        <w:rPr>
          <w:rFonts w:ascii="Times New Roman" w:hAnsi="Times New Roman" w:cs="Times New Roman"/>
        </w:rPr>
        <w:t xml:space="preserve">soon after we left the site, </w:t>
      </w:r>
      <w:r w:rsidR="00AE4FF8">
        <w:rPr>
          <w:rFonts w:ascii="Times New Roman" w:hAnsi="Times New Roman" w:cs="Times New Roman"/>
        </w:rPr>
        <w:t>before bears arrived, so the attraction to the site was almost solely scent.</w:t>
      </w:r>
    </w:p>
    <w:p w14:paraId="31E151A4" w14:textId="4CCB2ECB" w:rsidR="00A47643" w:rsidRDefault="00F242EF" w:rsidP="00B527EC">
      <w:pPr>
        <w:pStyle w:val="BodyText"/>
        <w:spacing w:before="0" w:after="0" w:line="480" w:lineRule="auto"/>
        <w:ind w:firstLine="720"/>
        <w:rPr>
          <w:rFonts w:ascii="Times New Roman" w:hAnsi="Times New Roman" w:cs="Times New Roman"/>
        </w:rPr>
      </w:pPr>
      <w:r>
        <w:rPr>
          <w:rFonts w:ascii="Times New Roman" w:hAnsi="Times New Roman" w:cs="Times New Roman"/>
        </w:rPr>
        <w:t>W</w:t>
      </w:r>
      <w:r w:rsidR="00FF0378">
        <w:rPr>
          <w:rFonts w:ascii="Times New Roman" w:hAnsi="Times New Roman" w:cs="Times New Roman"/>
        </w:rPr>
        <w:t>e found</w:t>
      </w:r>
      <w:r w:rsidR="00D96756">
        <w:rPr>
          <w:rFonts w:ascii="Times New Roman" w:hAnsi="Times New Roman" w:cs="Times New Roman"/>
        </w:rPr>
        <w:t xml:space="preserve"> </w:t>
      </w:r>
      <w:r w:rsidR="00FF0378">
        <w:rPr>
          <w:rFonts w:ascii="Times New Roman" w:hAnsi="Times New Roman" w:cs="Times New Roman"/>
        </w:rPr>
        <w:t>tha</w:t>
      </w:r>
      <w:r w:rsidR="009D7052">
        <w:rPr>
          <w:rFonts w:ascii="Times New Roman" w:hAnsi="Times New Roman" w:cs="Times New Roman"/>
        </w:rPr>
        <w:t>t</w:t>
      </w:r>
      <w:r w:rsidR="00FF0378">
        <w:rPr>
          <w:rFonts w:ascii="Times New Roman" w:hAnsi="Times New Roman" w:cs="Times New Roman"/>
        </w:rPr>
        <w:t xml:space="preserve"> both within the constructs of our 8 simulated capture </w:t>
      </w:r>
      <w:r w:rsidR="007C166E">
        <w:rPr>
          <w:rFonts w:ascii="Times New Roman" w:hAnsi="Times New Roman" w:cs="Times New Roman"/>
        </w:rPr>
        <w:t>history scenarios</w:t>
      </w:r>
      <w:r w:rsidR="00FF0378">
        <w:rPr>
          <w:rFonts w:ascii="Times New Roman" w:hAnsi="Times New Roman" w:cs="Times New Roman"/>
        </w:rPr>
        <w:t xml:space="preserve"> and in the empirical </w:t>
      </w:r>
      <w:r w:rsidR="007C166E">
        <w:rPr>
          <w:rFonts w:ascii="Times New Roman" w:hAnsi="Times New Roman" w:cs="Times New Roman"/>
        </w:rPr>
        <w:t xml:space="preserve">black bear </w:t>
      </w:r>
      <w:r w:rsidR="00FF0378">
        <w:rPr>
          <w:rFonts w:ascii="Times New Roman" w:hAnsi="Times New Roman" w:cs="Times New Roman"/>
        </w:rPr>
        <w:t>data set, a</w:t>
      </w:r>
      <w:r w:rsidR="003C5884">
        <w:rPr>
          <w:rFonts w:ascii="Times New Roman" w:hAnsi="Times New Roman" w:cs="Times New Roman"/>
        </w:rPr>
        <w:t>ny potential bias</w:t>
      </w:r>
      <w:r w:rsidR="00FF0378">
        <w:rPr>
          <w:rFonts w:ascii="Times New Roman" w:hAnsi="Times New Roman" w:cs="Times New Roman"/>
        </w:rPr>
        <w:t xml:space="preserve"> from S</w:t>
      </w:r>
      <w:r w:rsidR="00474426">
        <w:rPr>
          <w:rFonts w:ascii="Times New Roman" w:hAnsi="Times New Roman" w:cs="Times New Roman"/>
        </w:rPr>
        <w:t>PR</w:t>
      </w:r>
      <w:r w:rsidR="003C5884">
        <w:rPr>
          <w:rFonts w:ascii="Times New Roman" w:hAnsi="Times New Roman" w:cs="Times New Roman"/>
        </w:rPr>
        <w:t xml:space="preserve"> was outweighed by</w:t>
      </w:r>
      <w:r w:rsidR="00B527EC">
        <w:rPr>
          <w:rFonts w:ascii="Times New Roman" w:hAnsi="Times New Roman" w:cs="Times New Roman"/>
        </w:rPr>
        <w:t xml:space="preserve"> </w:t>
      </w:r>
      <w:r w:rsidR="00343B84">
        <w:rPr>
          <w:rFonts w:ascii="Times New Roman" w:hAnsi="Times New Roman" w:cs="Times New Roman"/>
        </w:rPr>
        <w:t xml:space="preserve">the </w:t>
      </w:r>
      <w:r w:rsidR="00343B84" w:rsidRPr="005232E4">
        <w:rPr>
          <w:rFonts w:ascii="Times New Roman" w:hAnsi="Times New Roman" w:cs="Times New Roman"/>
        </w:rPr>
        <w:t xml:space="preserve">selection of </w:t>
      </w:r>
      <w:r w:rsidR="00247F7B" w:rsidRPr="005232E4">
        <w:rPr>
          <w:rFonts w:ascii="Times New Roman" w:hAnsi="Times New Roman" w:cs="Times New Roman"/>
        </w:rPr>
        <w:t xml:space="preserve">fewer </w:t>
      </w:r>
      <w:r w:rsidR="003C5884" w:rsidRPr="005232E4">
        <w:rPr>
          <w:rFonts w:ascii="Times New Roman" w:hAnsi="Times New Roman" w:cs="Times New Roman"/>
        </w:rPr>
        <w:t xml:space="preserve">redundant </w:t>
      </w:r>
      <w:r w:rsidR="00247F7B" w:rsidRPr="005232E4">
        <w:rPr>
          <w:rFonts w:ascii="Times New Roman" w:hAnsi="Times New Roman" w:cs="Times New Roman"/>
        </w:rPr>
        <w:t xml:space="preserve">samples </w:t>
      </w:r>
      <w:r w:rsidR="00B527EC" w:rsidRPr="005232E4">
        <w:rPr>
          <w:rFonts w:ascii="Times New Roman" w:hAnsi="Times New Roman" w:cs="Times New Roman"/>
        </w:rPr>
        <w:t>than SRS</w:t>
      </w:r>
      <w:r w:rsidR="00643F8D">
        <w:rPr>
          <w:rFonts w:ascii="Times New Roman" w:hAnsi="Times New Roman" w:cs="Times New Roman"/>
        </w:rPr>
        <w:t xml:space="preserve"> (</w:t>
      </w:r>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_Ref533070179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r w:rsidR="00954B25">
        <w:t>Fig.</w:t>
      </w:r>
      <w:r w:rsidR="00954B25" w:rsidRPr="00954B25">
        <w:t xml:space="preserve"> 6</w:t>
      </w:r>
      <w:r w:rsidR="00C1151B" w:rsidRPr="00C1151B">
        <w:rPr>
          <w:rFonts w:ascii="Times New Roman" w:hAnsi="Times New Roman" w:cs="Times New Roman"/>
        </w:rPr>
        <w:fldChar w:fldCharType="end"/>
      </w:r>
      <w:r w:rsidR="00643F8D">
        <w:rPr>
          <w:rFonts w:ascii="Times New Roman" w:hAnsi="Times New Roman" w:cs="Times New Roman"/>
        </w:rPr>
        <w:t>)</w:t>
      </w:r>
      <w:r w:rsidR="00247F7B">
        <w:rPr>
          <w:rFonts w:ascii="Times New Roman" w:hAnsi="Times New Roman" w:cs="Times New Roman"/>
        </w:rPr>
        <w:t xml:space="preserve">. </w:t>
      </w:r>
      <w:r w:rsidR="00A47643">
        <w:rPr>
          <w:rFonts w:ascii="Times New Roman" w:hAnsi="Times New Roman" w:cs="Times New Roman"/>
        </w:rPr>
        <w:t>Furthermore, we note that our form of SPR included two stages –– one directed at ensuring the inclusion of all site-sessions, followed by SRS sampling, where sites with lots of hair would be sampled more</w:t>
      </w:r>
      <w:ins w:id="64" w:author="JOHN FIEBERG" w:date="2018-12-21T15:16:00Z">
        <w:r w:rsidR="00C44595">
          <w:rPr>
            <w:rFonts w:ascii="Times New Roman" w:hAnsi="Times New Roman" w:cs="Times New Roman"/>
          </w:rPr>
          <w:t xml:space="preserve"> frequently</w:t>
        </w:r>
      </w:ins>
      <w:r w:rsidR="00A47643">
        <w:rPr>
          <w:rFonts w:ascii="Times New Roman" w:hAnsi="Times New Roman" w:cs="Times New Roman"/>
        </w:rPr>
        <w:t>.</w:t>
      </w:r>
      <w:r w:rsidR="008A3A92">
        <w:rPr>
          <w:rFonts w:ascii="Times New Roman" w:hAnsi="Times New Roman" w:cs="Times New Roman"/>
        </w:rPr>
        <w:t xml:space="preserve">  Thus, we tried to mimic the best features of both sampling strategies, targeted sampling of unique site</w:t>
      </w:r>
      <w:r w:rsidR="00317A7F">
        <w:rPr>
          <w:rFonts w:ascii="Times New Roman" w:hAnsi="Times New Roman" w:cs="Times New Roman"/>
        </w:rPr>
        <w:t>-</w:t>
      </w:r>
      <w:r w:rsidR="008A3A92">
        <w:rPr>
          <w:rFonts w:ascii="Times New Roman" w:hAnsi="Times New Roman" w:cs="Times New Roman"/>
        </w:rPr>
        <w:t xml:space="preserve">sessions </w:t>
      </w:r>
      <w:r w:rsidR="008A3A92">
        <w:rPr>
          <w:rFonts w:ascii="Times New Roman" w:hAnsi="Times New Roman" w:cs="Times New Roman"/>
        </w:rPr>
        <w:lastRenderedPageBreak/>
        <w:t>with the hope of maximizing the number of unique bears in the sample and random sampling thereafter to increase the r</w:t>
      </w:r>
      <w:r w:rsidR="00230ECC">
        <w:rPr>
          <w:rFonts w:ascii="Times New Roman" w:hAnsi="Times New Roman" w:cs="Times New Roman"/>
        </w:rPr>
        <w:t xml:space="preserve">epresentativeness of the </w:t>
      </w:r>
      <w:r w:rsidR="00317A7F">
        <w:rPr>
          <w:rFonts w:ascii="Times New Roman" w:hAnsi="Times New Roman" w:cs="Times New Roman"/>
        </w:rPr>
        <w:t>full</w:t>
      </w:r>
      <w:r w:rsidR="008A3A92">
        <w:rPr>
          <w:rFonts w:ascii="Times New Roman" w:hAnsi="Times New Roman" w:cs="Times New Roman"/>
        </w:rPr>
        <w:t xml:space="preserve"> sample.</w:t>
      </w:r>
    </w:p>
    <w:p w14:paraId="53CF49B7" w14:textId="5F264BF5" w:rsidR="00B527EC" w:rsidRDefault="00615C1F" w:rsidP="00B527EC">
      <w:pPr>
        <w:pStyle w:val="BodyText"/>
        <w:spacing w:before="0" w:after="0" w:line="480" w:lineRule="auto"/>
        <w:ind w:firstLine="720"/>
        <w:rPr>
          <w:rFonts w:ascii="Times New Roman" w:hAnsi="Times New Roman" w:cs="Times New Roman"/>
        </w:rPr>
      </w:pPr>
      <w:r>
        <w:rPr>
          <w:rFonts w:ascii="Times New Roman" w:hAnsi="Times New Roman" w:cs="Times New Roman"/>
        </w:rPr>
        <w:t>T</w:t>
      </w:r>
      <w:r w:rsidR="00B527EC" w:rsidRPr="00B7563B">
        <w:rPr>
          <w:rFonts w:ascii="Times New Roman" w:hAnsi="Times New Roman" w:cs="Times New Roman"/>
        </w:rPr>
        <w:t>he benefits of using non-proportional sampling</w:t>
      </w:r>
      <w:r w:rsidR="00B527EC">
        <w:rPr>
          <w:rFonts w:ascii="Times New Roman" w:hAnsi="Times New Roman" w:cs="Times New Roman"/>
        </w:rPr>
        <w:t xml:space="preserve"> (SPR)</w:t>
      </w:r>
      <w:r w:rsidR="00B527EC" w:rsidRPr="00B7563B">
        <w:rPr>
          <w:rFonts w:ascii="Times New Roman" w:hAnsi="Times New Roman" w:cs="Times New Roman"/>
        </w:rPr>
        <w:t xml:space="preserve"> </w:t>
      </w:r>
      <w:r w:rsidR="00B527EC">
        <w:rPr>
          <w:rFonts w:ascii="Times New Roman" w:hAnsi="Times New Roman" w:cs="Times New Roman"/>
        </w:rPr>
        <w:t>were</w:t>
      </w:r>
      <w:r w:rsidR="00B527EC" w:rsidRPr="00B7563B">
        <w:rPr>
          <w:rFonts w:ascii="Times New Roman" w:hAnsi="Times New Roman" w:cs="Times New Roman"/>
        </w:rPr>
        <w:t xml:space="preserve"> greatest when individuals exhibit</w:t>
      </w:r>
      <w:r w:rsidR="00B527EC">
        <w:rPr>
          <w:rFonts w:ascii="Times New Roman" w:hAnsi="Times New Roman" w:cs="Times New Roman"/>
        </w:rPr>
        <w:t>ed</w:t>
      </w:r>
      <w:r w:rsidR="00B527EC" w:rsidRPr="00B7563B">
        <w:rPr>
          <w:rFonts w:ascii="Times New Roman" w:hAnsi="Times New Roman" w:cs="Times New Roman"/>
        </w:rPr>
        <w:t xml:space="preserve"> substantial heterogeneity in their capture propensities</w:t>
      </w:r>
      <w:r w:rsidR="009D7052">
        <w:rPr>
          <w:rFonts w:ascii="Times New Roman" w:hAnsi="Times New Roman" w:cs="Times New Roman"/>
        </w:rPr>
        <w:t xml:space="preserve"> and</w:t>
      </w:r>
      <w:r w:rsidR="00B527EC" w:rsidRPr="00B7563B">
        <w:rPr>
          <w:rFonts w:ascii="Times New Roman" w:hAnsi="Times New Roman" w:cs="Times New Roman"/>
        </w:rPr>
        <w:t xml:space="preserve"> le</w:t>
      </w:r>
      <w:r w:rsidR="00B527EC">
        <w:rPr>
          <w:rFonts w:ascii="Times New Roman" w:hAnsi="Times New Roman" w:cs="Times New Roman"/>
        </w:rPr>
        <w:t>ft</w:t>
      </w:r>
      <w:r w:rsidR="00B527EC" w:rsidRPr="00B7563B">
        <w:rPr>
          <w:rFonts w:ascii="Times New Roman" w:hAnsi="Times New Roman" w:cs="Times New Roman"/>
        </w:rPr>
        <w:t xml:space="preserve"> multiple samples at a trap,</w:t>
      </w:r>
      <w:r w:rsidR="009D7052">
        <w:rPr>
          <w:rFonts w:ascii="Times New Roman" w:hAnsi="Times New Roman" w:cs="Times New Roman"/>
        </w:rPr>
        <w:t xml:space="preserve"> both</w:t>
      </w:r>
      <w:r w:rsidR="00B527EC" w:rsidRPr="00B7563B">
        <w:rPr>
          <w:rFonts w:ascii="Times New Roman" w:hAnsi="Times New Roman" w:cs="Times New Roman"/>
        </w:rPr>
        <w:t xml:space="preserve"> </w:t>
      </w:r>
      <w:r w:rsidR="009D7052">
        <w:rPr>
          <w:rFonts w:ascii="Times New Roman" w:hAnsi="Times New Roman" w:cs="Times New Roman"/>
        </w:rPr>
        <w:t>of which were clear</w:t>
      </w:r>
      <w:r w:rsidR="00343B84">
        <w:rPr>
          <w:rFonts w:ascii="Times New Roman" w:hAnsi="Times New Roman" w:cs="Times New Roman"/>
        </w:rPr>
        <w:t>ly true</w:t>
      </w:r>
      <w:r w:rsidR="009D7052">
        <w:rPr>
          <w:rFonts w:ascii="Times New Roman" w:hAnsi="Times New Roman" w:cs="Times New Roman"/>
        </w:rPr>
        <w:t xml:space="preserve"> in the empirical study and are </w:t>
      </w:r>
      <w:r w:rsidR="009D7052" w:rsidRPr="00842711">
        <w:rPr>
          <w:rFonts w:ascii="Times New Roman" w:hAnsi="Times New Roman" w:cs="Times New Roman"/>
        </w:rPr>
        <w:t xml:space="preserve">widely acknowledged </w:t>
      </w:r>
      <w:r w:rsidR="001C6DB0" w:rsidRPr="005232E4">
        <w:rPr>
          <w:rFonts w:ascii="Times New Roman" w:hAnsi="Times New Roman" w:cs="Times New Roman"/>
        </w:rPr>
        <w:t>in other bear</w:t>
      </w:r>
      <w:r w:rsidR="009D7052" w:rsidRPr="00842711">
        <w:rPr>
          <w:rFonts w:ascii="Times New Roman" w:hAnsi="Times New Roman" w:cs="Times New Roman"/>
        </w:rPr>
        <w:t xml:space="preserve"> hair-trapping </w:t>
      </w:r>
      <w:r w:rsidR="00343B84" w:rsidRPr="00842711">
        <w:rPr>
          <w:rFonts w:ascii="Times New Roman" w:hAnsi="Times New Roman" w:cs="Times New Roman"/>
        </w:rPr>
        <w:t xml:space="preserve">studies </w:t>
      </w:r>
      <w:r w:rsidR="00343B84" w:rsidRPr="005232E4">
        <w:rPr>
          <w:rFonts w:ascii="Times New Roman" w:hAnsi="Times New Roman" w:cs="Times New Roman"/>
        </w:rPr>
        <w:t>(</w:t>
      </w:r>
      <w:r w:rsidR="00ED7D25" w:rsidRPr="005232E4">
        <w:rPr>
          <w:rFonts w:ascii="Times New Roman" w:hAnsi="Times New Roman" w:cs="Times New Roman"/>
        </w:rPr>
        <w:t xml:space="preserve">Boulanger </w:t>
      </w:r>
      <w:r w:rsidR="00ED7D25" w:rsidRPr="005232E4">
        <w:rPr>
          <w:rFonts w:ascii="Times New Roman" w:hAnsi="Times New Roman" w:cs="Times New Roman"/>
          <w:i/>
        </w:rPr>
        <w:t>et al.</w:t>
      </w:r>
      <w:r w:rsidR="00ED7D25" w:rsidRPr="005232E4">
        <w:rPr>
          <w:rFonts w:ascii="Times New Roman" w:hAnsi="Times New Roman" w:cs="Times New Roman"/>
        </w:rPr>
        <w:t xml:space="preserve"> 2006; </w:t>
      </w:r>
      <w:proofErr w:type="spellStart"/>
      <w:r w:rsidR="00ED7D25" w:rsidRPr="005232E4">
        <w:rPr>
          <w:rFonts w:ascii="Times New Roman" w:hAnsi="Times New Roman" w:cs="Times New Roman"/>
        </w:rPr>
        <w:t>Tredick</w:t>
      </w:r>
      <w:proofErr w:type="spellEnd"/>
      <w:r w:rsidR="00ED7D25" w:rsidRPr="005232E4">
        <w:rPr>
          <w:rFonts w:ascii="Times New Roman" w:hAnsi="Times New Roman" w:cs="Times New Roman"/>
        </w:rPr>
        <w:t xml:space="preserve"> </w:t>
      </w:r>
      <w:r w:rsidR="00ED7D25" w:rsidRPr="005232E4">
        <w:rPr>
          <w:rFonts w:ascii="Times New Roman" w:hAnsi="Times New Roman" w:cs="Times New Roman"/>
          <w:i/>
        </w:rPr>
        <w:t>et al.</w:t>
      </w:r>
      <w:r w:rsidR="00ED7D25" w:rsidRPr="005232E4">
        <w:rPr>
          <w:rFonts w:ascii="Times New Roman" w:hAnsi="Times New Roman" w:cs="Times New Roman"/>
        </w:rPr>
        <w:t xml:space="preserve"> 2007</w:t>
      </w:r>
      <w:r w:rsidR="003C529A" w:rsidRPr="005232E4">
        <w:rPr>
          <w:rFonts w:ascii="Times New Roman" w:hAnsi="Times New Roman" w:cs="Times New Roman"/>
        </w:rPr>
        <w:t>;</w:t>
      </w:r>
      <w:r w:rsidR="001C6DB0" w:rsidRPr="005232E4">
        <w:rPr>
          <w:rFonts w:ascii="Times New Roman" w:hAnsi="Times New Roman" w:cs="Times New Roman"/>
        </w:rPr>
        <w:t xml:space="preserve"> </w:t>
      </w:r>
      <w:proofErr w:type="spellStart"/>
      <w:r w:rsidR="001C6DB0" w:rsidRPr="005232E4">
        <w:rPr>
          <w:rFonts w:ascii="Times New Roman" w:hAnsi="Times New Roman" w:cs="Times New Roman"/>
        </w:rPr>
        <w:t>Drewry</w:t>
      </w:r>
      <w:proofErr w:type="spellEnd"/>
      <w:r w:rsidR="001C6DB0" w:rsidRPr="005232E4">
        <w:rPr>
          <w:rFonts w:ascii="Times New Roman" w:hAnsi="Times New Roman" w:cs="Times New Roman"/>
        </w:rPr>
        <w:t xml:space="preserve"> </w:t>
      </w:r>
      <w:r w:rsidR="001C6DB0" w:rsidRPr="005232E4">
        <w:rPr>
          <w:rFonts w:ascii="Times New Roman" w:hAnsi="Times New Roman" w:cs="Times New Roman"/>
          <w:i/>
        </w:rPr>
        <w:t>et al.</w:t>
      </w:r>
      <w:r w:rsidR="001C6DB0" w:rsidRPr="005232E4">
        <w:rPr>
          <w:rFonts w:ascii="Times New Roman" w:hAnsi="Times New Roman" w:cs="Times New Roman"/>
        </w:rPr>
        <w:t xml:space="preserve"> 2013; Murphy </w:t>
      </w:r>
      <w:r w:rsidR="001C6DB0" w:rsidRPr="005232E4">
        <w:rPr>
          <w:rFonts w:ascii="Times New Roman" w:hAnsi="Times New Roman" w:cs="Times New Roman"/>
          <w:i/>
        </w:rPr>
        <w:t>et al.</w:t>
      </w:r>
      <w:r w:rsidR="001C6DB0" w:rsidRPr="005232E4">
        <w:rPr>
          <w:rFonts w:ascii="Times New Roman" w:hAnsi="Times New Roman" w:cs="Times New Roman"/>
        </w:rPr>
        <w:t xml:space="preserve"> </w:t>
      </w:r>
      <w:r w:rsidR="00AE7FB9" w:rsidRPr="005232E4">
        <w:rPr>
          <w:rFonts w:ascii="Times New Roman" w:hAnsi="Times New Roman" w:cs="Times New Roman"/>
        </w:rPr>
        <w:t xml:space="preserve">2016, </w:t>
      </w:r>
      <w:r w:rsidR="001C6DB0" w:rsidRPr="005232E4">
        <w:rPr>
          <w:rFonts w:ascii="Times New Roman" w:hAnsi="Times New Roman" w:cs="Times New Roman"/>
        </w:rPr>
        <w:t>2017</w:t>
      </w:r>
      <w:r w:rsidR="00343B84" w:rsidRPr="005232E4">
        <w:rPr>
          <w:rFonts w:ascii="Times New Roman" w:hAnsi="Times New Roman" w:cs="Times New Roman"/>
        </w:rPr>
        <w:t>)</w:t>
      </w:r>
      <w:r w:rsidR="009D7052" w:rsidRPr="005232E4">
        <w:rPr>
          <w:rFonts w:ascii="Times New Roman" w:hAnsi="Times New Roman" w:cs="Times New Roman"/>
        </w:rPr>
        <w:t>.</w:t>
      </w:r>
      <w:r w:rsidR="009D7052">
        <w:rPr>
          <w:rFonts w:ascii="Times New Roman" w:hAnsi="Times New Roman" w:cs="Times New Roman"/>
        </w:rPr>
        <w:t xml:space="preserve"> </w:t>
      </w:r>
      <w:r w:rsidR="00E31F45">
        <w:rPr>
          <w:rFonts w:ascii="Times New Roman" w:hAnsi="Times New Roman" w:cs="Times New Roman"/>
        </w:rPr>
        <w:t xml:space="preserve">The reduced bias </w:t>
      </w:r>
      <w:r w:rsidR="00343B84">
        <w:rPr>
          <w:rFonts w:ascii="Times New Roman" w:hAnsi="Times New Roman" w:cs="Times New Roman"/>
        </w:rPr>
        <w:t xml:space="preserve">of </w:t>
      </w:r>
      <w:r w:rsidR="00E31F45">
        <w:rPr>
          <w:rFonts w:ascii="Times New Roman" w:hAnsi="Times New Roman" w:cs="Times New Roman"/>
        </w:rPr>
        <w:t>SPR sampling relative to</w:t>
      </w:r>
      <w:r w:rsidR="00343B84">
        <w:rPr>
          <w:rFonts w:ascii="Times New Roman" w:hAnsi="Times New Roman" w:cs="Times New Roman"/>
        </w:rPr>
        <w:t xml:space="preserve"> SRS sampling was most evident </w:t>
      </w:r>
      <w:r w:rsidR="00B527EC" w:rsidRPr="00B7563B">
        <w:rPr>
          <w:rFonts w:ascii="Times New Roman" w:hAnsi="Times New Roman" w:cs="Times New Roman"/>
        </w:rPr>
        <w:t xml:space="preserve">when </w:t>
      </w:r>
      <w:r w:rsidR="00B527EC">
        <w:rPr>
          <w:rFonts w:ascii="Times New Roman" w:hAnsi="Times New Roman" w:cs="Times New Roman"/>
        </w:rPr>
        <w:t xml:space="preserve">relatively few samples </w:t>
      </w:r>
      <w:r w:rsidR="00E31F45">
        <w:rPr>
          <w:rFonts w:ascii="Times New Roman" w:hAnsi="Times New Roman" w:cs="Times New Roman"/>
        </w:rPr>
        <w:t xml:space="preserve">were </w:t>
      </w:r>
      <w:r w:rsidR="007C166E">
        <w:rPr>
          <w:rFonts w:ascii="Times New Roman" w:hAnsi="Times New Roman" w:cs="Times New Roman"/>
        </w:rPr>
        <w:t>processed</w:t>
      </w:r>
      <w:r w:rsidR="0010485B">
        <w:rPr>
          <w:rFonts w:ascii="Times New Roman" w:hAnsi="Times New Roman" w:cs="Times New Roman"/>
        </w:rPr>
        <w:t xml:space="preserve">, which is often the case in </w:t>
      </w:r>
      <w:r w:rsidR="00E31F45">
        <w:rPr>
          <w:rFonts w:ascii="Times New Roman" w:hAnsi="Times New Roman" w:cs="Times New Roman"/>
        </w:rPr>
        <w:t xml:space="preserve">field studies </w:t>
      </w:r>
      <w:r w:rsidR="0010485B">
        <w:rPr>
          <w:rFonts w:ascii="Times New Roman" w:hAnsi="Times New Roman" w:cs="Times New Roman"/>
        </w:rPr>
        <w:t xml:space="preserve">with constrained </w:t>
      </w:r>
      <w:r w:rsidR="00E31F45">
        <w:rPr>
          <w:rFonts w:ascii="Times New Roman" w:hAnsi="Times New Roman" w:cs="Times New Roman"/>
        </w:rPr>
        <w:t>budgets</w:t>
      </w:r>
      <w:r w:rsidR="00E31F45" w:rsidRPr="00643F8D">
        <w:rPr>
          <w:rFonts w:ascii="Times New Roman" w:hAnsi="Times New Roman" w:cs="Times New Roman"/>
        </w:rPr>
        <w:t>.</w:t>
      </w:r>
      <w:r w:rsidR="00E31F45">
        <w:rPr>
          <w:rFonts w:ascii="Times New Roman" w:hAnsi="Times New Roman" w:cs="Times New Roman"/>
        </w:rPr>
        <w:t xml:space="preserve"> </w:t>
      </w:r>
    </w:p>
    <w:p w14:paraId="524BE398" w14:textId="73B62575" w:rsidR="00DC6565" w:rsidDel="00DE2B2A" w:rsidRDefault="003C5884" w:rsidP="00BE0A32">
      <w:pPr>
        <w:pStyle w:val="BodyText"/>
        <w:spacing w:before="0" w:after="0" w:line="480" w:lineRule="auto"/>
        <w:ind w:firstLine="720"/>
        <w:rPr>
          <w:del w:id="65" w:author="JOHN FIEBERG" w:date="2019-01-02T18:29:00Z"/>
          <w:rFonts w:ascii="Times New Roman" w:hAnsi="Times New Roman" w:cs="Times New Roman"/>
        </w:rPr>
      </w:pPr>
      <w:del w:id="66" w:author="JOHN FIEBERG" w:date="2019-01-02T18:29:00Z">
        <w:r w:rsidDel="00DE2B2A">
          <w:rPr>
            <w:rFonts w:ascii="Times New Roman" w:hAnsi="Times New Roman" w:cs="Times New Roman"/>
          </w:rPr>
          <w:delText>O</w:delText>
        </w:r>
        <w:r w:rsidR="003F12C0" w:rsidDel="00DE2B2A">
          <w:rPr>
            <w:rFonts w:ascii="Times New Roman" w:hAnsi="Times New Roman" w:cs="Times New Roman"/>
          </w:rPr>
          <w:delText>ur</w:delText>
        </w:r>
        <w:r w:rsidR="007140DA" w:rsidDel="00DE2B2A">
          <w:rPr>
            <w:rFonts w:ascii="Times New Roman" w:hAnsi="Times New Roman" w:cs="Times New Roman"/>
          </w:rPr>
          <w:delText xml:space="preserve"> re</w:delText>
        </w:r>
        <w:r w:rsidR="003F12C0" w:rsidDel="00DE2B2A">
          <w:rPr>
            <w:rFonts w:ascii="Times New Roman" w:hAnsi="Times New Roman" w:cs="Times New Roman"/>
          </w:rPr>
          <w:delText xml:space="preserve">sults mirror those found in studies investigating non-spatial mark-recapture estimators with missing data </w:delText>
        </w:r>
        <w:r w:rsidR="00CE51CE" w:rsidDel="00DE2B2A">
          <w:rPr>
            <w:rFonts w:ascii="Times New Roman" w:hAnsi="Times New Roman" w:cs="Times New Roman"/>
          </w:rPr>
          <w:delText xml:space="preserve">resulting from subsampling </w:delText>
        </w:r>
        <w:r w:rsidR="00A54904" w:rsidDel="00DE2B2A">
          <w:rPr>
            <w:rFonts w:ascii="Times New Roman" w:hAnsi="Times New Roman" w:cs="Times New Roman"/>
          </w:rPr>
          <w:delText>or failure to genotype</w:delText>
        </w:r>
        <w:r w:rsidR="003F12C0" w:rsidDel="00DE2B2A">
          <w:rPr>
            <w:rFonts w:ascii="Times New Roman" w:hAnsi="Times New Roman" w:cs="Times New Roman"/>
          </w:rPr>
          <w:delText>,</w:delText>
        </w:r>
        <w:commentRangeStart w:id="67"/>
        <w:commentRangeStart w:id="68"/>
        <w:commentRangeStart w:id="69"/>
        <w:r w:rsidR="003F12C0" w:rsidDel="00DE2B2A">
          <w:rPr>
            <w:rFonts w:ascii="Times New Roman" w:hAnsi="Times New Roman" w:cs="Times New Roman"/>
          </w:rPr>
          <w:delText xml:space="preserve"> </w:delText>
        </w:r>
        <w:commentRangeStart w:id="70"/>
        <w:r w:rsidR="003F12C0" w:rsidDel="00DE2B2A">
          <w:rPr>
            <w:rFonts w:ascii="Times New Roman" w:hAnsi="Times New Roman" w:cs="Times New Roman"/>
          </w:rPr>
          <w:delText xml:space="preserve">in that </w:delText>
        </w:r>
        <w:r w:rsidR="00B7563B" w:rsidDel="00DE2B2A">
          <w:rPr>
            <w:rFonts w:ascii="Times New Roman" w:hAnsi="Times New Roman" w:cs="Times New Roman"/>
          </w:rPr>
          <w:delText xml:space="preserve">post-sampling </w:delText>
        </w:r>
        <w:r w:rsidR="003F12C0" w:rsidRPr="00FF45CE" w:rsidDel="00DE2B2A">
          <w:rPr>
            <w:rFonts w:ascii="Times New Roman" w:hAnsi="Times New Roman" w:cs="Times New Roman"/>
          </w:rPr>
          <w:delText>behavioral effect</w:delText>
        </w:r>
        <w:r w:rsidR="00B7563B" w:rsidDel="00DE2B2A">
          <w:rPr>
            <w:rFonts w:ascii="Times New Roman" w:hAnsi="Times New Roman" w:cs="Times New Roman"/>
          </w:rPr>
          <w:delText>s</w:delText>
        </w:r>
        <w:r w:rsidR="003F12C0" w:rsidRPr="00FF45CE" w:rsidDel="00DE2B2A">
          <w:rPr>
            <w:rFonts w:ascii="Times New Roman" w:hAnsi="Times New Roman" w:cs="Times New Roman"/>
          </w:rPr>
          <w:delText xml:space="preserve"> </w:delText>
        </w:r>
        <w:r w:rsidR="00C44595" w:rsidDel="00DE2B2A">
          <w:rPr>
            <w:rFonts w:ascii="Times New Roman" w:hAnsi="Times New Roman" w:cs="Times New Roman"/>
          </w:rPr>
          <w:delText>(</w:delText>
        </w:r>
        <w:r w:rsidR="00C44595" w:rsidRPr="00CB7C60" w:rsidDel="00DE2B2A">
          <w:rPr>
            <w:rFonts w:ascii="Times New Roman" w:hAnsi="Times New Roman" w:cs="Times New Roman"/>
            <w:i/>
          </w:rPr>
          <w:delText>b</w:delText>
        </w:r>
        <w:r w:rsidR="00C44595" w:rsidRPr="00CB7C60" w:rsidDel="00DE2B2A">
          <w:rPr>
            <w:rFonts w:ascii="Times New Roman" w:hAnsi="Times New Roman" w:cs="Times New Roman"/>
            <w:i/>
            <w:vertAlign w:val="subscript"/>
          </w:rPr>
          <w:delText>k</w:delText>
        </w:r>
        <w:r w:rsidR="00C44595" w:rsidDel="00DE2B2A">
          <w:rPr>
            <w:rFonts w:ascii="Times New Roman" w:hAnsi="Times New Roman" w:cs="Times New Roman"/>
            <w:b/>
          </w:rPr>
          <w:delText>)</w:delText>
        </w:r>
        <w:r w:rsidR="00C44595" w:rsidDel="00DE2B2A">
          <w:rPr>
            <w:rFonts w:ascii="Times New Roman" w:hAnsi="Times New Roman" w:cs="Times New Roman"/>
            <w:b/>
            <w:i/>
          </w:rPr>
          <w:delText xml:space="preserve"> </w:delText>
        </w:r>
        <w:r w:rsidR="00B7563B" w:rsidDel="00DE2B2A">
          <w:rPr>
            <w:rFonts w:ascii="Times New Roman" w:hAnsi="Times New Roman" w:cs="Times New Roman"/>
          </w:rPr>
          <w:delText>were</w:delText>
        </w:r>
        <w:r w:rsidR="003F12C0" w:rsidRPr="00FF45CE" w:rsidDel="00DE2B2A">
          <w:rPr>
            <w:rFonts w:ascii="Times New Roman" w:hAnsi="Times New Roman" w:cs="Times New Roman"/>
          </w:rPr>
          <w:delText xml:space="preserve"> biased low </w:delText>
        </w:r>
        <w:commentRangeEnd w:id="70"/>
        <w:r w:rsidR="00643F8D" w:rsidDel="00DE2B2A">
          <w:rPr>
            <w:rStyle w:val="CommentReference"/>
          </w:rPr>
          <w:commentReference w:id="70"/>
        </w:r>
        <w:r w:rsidR="003F12C0" w:rsidRPr="00FF45CE" w:rsidDel="00DE2B2A">
          <w:rPr>
            <w:rFonts w:ascii="Times New Roman" w:hAnsi="Times New Roman" w:cs="Times New Roman"/>
          </w:rPr>
          <w:delText>(</w:delText>
        </w:r>
        <w:commentRangeEnd w:id="67"/>
        <w:r w:rsidR="006547E6" w:rsidDel="00DE2B2A">
          <w:rPr>
            <w:rStyle w:val="CommentReference"/>
          </w:rPr>
          <w:commentReference w:id="67"/>
        </w:r>
        <w:commentRangeEnd w:id="68"/>
        <w:r w:rsidR="00F774B8" w:rsidDel="00DE2B2A">
          <w:rPr>
            <w:rStyle w:val="CommentReference"/>
          </w:rPr>
          <w:commentReference w:id="68"/>
        </w:r>
        <w:commentRangeEnd w:id="69"/>
        <w:r w:rsidR="00C44595" w:rsidDel="00DE2B2A">
          <w:rPr>
            <w:rStyle w:val="CommentReference"/>
          </w:rPr>
          <w:commentReference w:id="69"/>
        </w:r>
        <w:r w:rsidR="003F12C0" w:rsidRPr="00FF45CE" w:rsidDel="00DE2B2A">
          <w:rPr>
            <w:rFonts w:ascii="Times New Roman" w:hAnsi="Times New Roman" w:cs="Times New Roman"/>
          </w:rPr>
          <w:delText>Tredick et. al 2007, Augustine et. al 2014).</w:delText>
        </w:r>
        <w:r w:rsidR="00B7563B" w:rsidDel="00DE2B2A">
          <w:rPr>
            <w:rFonts w:ascii="Times New Roman" w:hAnsi="Times New Roman" w:cs="Times New Roman"/>
          </w:rPr>
          <w:delText xml:space="preserve"> Th</w:delText>
        </w:r>
        <w:r w:rsidR="00CE51CE" w:rsidDel="00DE2B2A">
          <w:rPr>
            <w:rFonts w:ascii="Times New Roman" w:hAnsi="Times New Roman" w:cs="Times New Roman"/>
          </w:rPr>
          <w:delText>e</w:delText>
        </w:r>
        <w:r w:rsidR="00B7563B" w:rsidDel="00DE2B2A">
          <w:rPr>
            <w:rFonts w:ascii="Times New Roman" w:hAnsi="Times New Roman" w:cs="Times New Roman"/>
          </w:rPr>
          <w:delText>s</w:delText>
        </w:r>
        <w:r w:rsidR="00CE51CE" w:rsidDel="00DE2B2A">
          <w:rPr>
            <w:rFonts w:ascii="Times New Roman" w:hAnsi="Times New Roman" w:cs="Times New Roman"/>
          </w:rPr>
          <w:delText>e</w:delText>
        </w:r>
        <w:r w:rsidR="00B7563B" w:rsidDel="00DE2B2A">
          <w:rPr>
            <w:rFonts w:ascii="Times New Roman" w:hAnsi="Times New Roman" w:cs="Times New Roman"/>
          </w:rPr>
          <w:delText xml:space="preserve"> </w:delText>
        </w:r>
        <w:r w:rsidR="001D179A" w:rsidDel="00DE2B2A">
          <w:rPr>
            <w:rFonts w:ascii="Times New Roman" w:hAnsi="Times New Roman" w:cs="Times New Roman"/>
          </w:rPr>
          <w:delText xml:space="preserve">biases were present </w:delText>
        </w:r>
        <w:r w:rsidR="00B7563B" w:rsidDel="00DE2B2A">
          <w:rPr>
            <w:rFonts w:ascii="Times New Roman" w:hAnsi="Times New Roman" w:cs="Times New Roman"/>
          </w:rPr>
          <w:delText>when</w:delText>
        </w:r>
        <w:r w:rsidR="001D179A" w:rsidDel="00DE2B2A">
          <w:rPr>
            <w:rFonts w:ascii="Times New Roman" w:hAnsi="Times New Roman" w:cs="Times New Roman"/>
          </w:rPr>
          <w:delText>ever</w:delText>
        </w:r>
        <w:r w:rsidR="00B7563B" w:rsidDel="00DE2B2A">
          <w:rPr>
            <w:rFonts w:ascii="Times New Roman" w:hAnsi="Times New Roman" w:cs="Times New Roman"/>
          </w:rPr>
          <w:delText xml:space="preserve"> bears left multiple samples at the trap (t4-t7)</w:delText>
        </w:r>
        <w:r w:rsidR="001D179A" w:rsidDel="00DE2B2A">
          <w:rPr>
            <w:rFonts w:ascii="Times New Roman" w:hAnsi="Times New Roman" w:cs="Times New Roman"/>
          </w:rPr>
          <w:delText>,</w:delText>
        </w:r>
        <w:r w:rsidR="00B7563B" w:rsidDel="00DE2B2A">
          <w:rPr>
            <w:rFonts w:ascii="Times New Roman" w:hAnsi="Times New Roman" w:cs="Times New Roman"/>
          </w:rPr>
          <w:delText xml:space="preserve"> and </w:delText>
        </w:r>
        <w:r w:rsidR="001D179A" w:rsidDel="00DE2B2A">
          <w:rPr>
            <w:rFonts w:ascii="Times New Roman" w:hAnsi="Times New Roman" w:cs="Times New Roman"/>
          </w:rPr>
          <w:delText xml:space="preserve">they were </w:delText>
        </w:r>
        <w:r w:rsidR="00B7563B" w:rsidDel="00DE2B2A">
          <w:rPr>
            <w:rFonts w:ascii="Times New Roman" w:hAnsi="Times New Roman" w:cs="Times New Roman"/>
          </w:rPr>
          <w:delText xml:space="preserve">most notable when individual heterogeneity and redundancy were both present (t5-t7). </w:delText>
        </w:r>
      </w:del>
    </w:p>
    <w:p w14:paraId="4467308F" w14:textId="0A5E9DE0" w:rsidR="00B7563B" w:rsidRDefault="00F40876" w:rsidP="00BE0A32">
      <w:pPr>
        <w:pStyle w:val="BodyText"/>
        <w:spacing w:line="480" w:lineRule="auto"/>
        <w:ind w:firstLine="720"/>
        <w:rPr>
          <w:rFonts w:ascii="Times New Roman" w:hAnsi="Times New Roman" w:cs="Times New Roman"/>
        </w:rPr>
      </w:pPr>
      <w:r w:rsidRPr="005232E4">
        <w:rPr>
          <w:rFonts w:ascii="Times New Roman" w:hAnsi="Times New Roman" w:cs="Times New Roman"/>
        </w:rPr>
        <w:t xml:space="preserve">Bears in the empirical study exhibited substantial heterogeneity in the </w:t>
      </w:r>
      <w:r w:rsidR="00B13933" w:rsidRPr="005232E4">
        <w:rPr>
          <w:rFonts w:ascii="Times New Roman" w:hAnsi="Times New Roman" w:cs="Times New Roman"/>
        </w:rPr>
        <w:t>number</w:t>
      </w:r>
      <w:r w:rsidRPr="005232E4">
        <w:rPr>
          <w:rFonts w:ascii="Times New Roman" w:hAnsi="Times New Roman" w:cs="Times New Roman"/>
        </w:rPr>
        <w:t xml:space="preserve"> of samples deposited at a given site-session</w:t>
      </w:r>
      <w:r>
        <w:rPr>
          <w:rFonts w:ascii="Times New Roman" w:hAnsi="Times New Roman" w:cs="Times New Roman"/>
        </w:rPr>
        <w:t xml:space="preserve">; </w:t>
      </w:r>
      <w:r w:rsidR="00F774B8" w:rsidRPr="00F774B8">
        <w:rPr>
          <w:rFonts w:ascii="Times New Roman" w:hAnsi="Times New Roman" w:cs="Times New Roman"/>
        </w:rPr>
        <w:t>46.7% of individuals that left hair at a given trap during a sampling session were detected just once at that site-sessio</w:t>
      </w:r>
      <w:r w:rsidR="00F774B8">
        <w:rPr>
          <w:rFonts w:ascii="Times New Roman" w:hAnsi="Times New Roman" w:cs="Times New Roman"/>
        </w:rPr>
        <w:t>n, but</w:t>
      </w:r>
      <w:r w:rsidR="00F774B8" w:rsidRPr="00F774B8">
        <w:t xml:space="preserve"> </w:t>
      </w:r>
      <w:r w:rsidR="00F774B8" w:rsidRPr="00F774B8">
        <w:rPr>
          <w:rFonts w:ascii="Times New Roman" w:hAnsi="Times New Roman" w:cs="Times New Roman"/>
        </w:rPr>
        <w:t>25.8% of individuals that left hair at a given trap during a sampling session were detected three or more times</w:t>
      </w:r>
      <w:r w:rsidR="00F774B8">
        <w:rPr>
          <w:rFonts w:ascii="Times New Roman" w:hAnsi="Times New Roman" w:cs="Times New Roman"/>
        </w:rPr>
        <w:t xml:space="preserve"> (up to 11)</w:t>
      </w:r>
      <w:r w:rsidR="00F774B8" w:rsidRPr="00F774B8">
        <w:rPr>
          <w:rFonts w:ascii="Times New Roman" w:hAnsi="Times New Roman" w:cs="Times New Roman"/>
        </w:rPr>
        <w:t xml:space="preserve"> at that site-session</w:t>
      </w:r>
      <w:r w:rsidR="00F774B8">
        <w:rPr>
          <w:rFonts w:ascii="Times New Roman" w:hAnsi="Times New Roman" w:cs="Times New Roman"/>
        </w:rPr>
        <w:t xml:space="preserve"> </w:t>
      </w:r>
      <w:r w:rsidRPr="00F774B8">
        <w:rPr>
          <w:rFonts w:ascii="Times New Roman" w:hAnsi="Times New Roman" w:cs="Times New Roman"/>
        </w:rPr>
        <w:t>(</w:t>
      </w:r>
      <w:r w:rsidR="00C852EC">
        <w:rPr>
          <w:rFonts w:ascii="Times New Roman" w:hAnsi="Times New Roman" w:cs="Times New Roman"/>
        </w:rPr>
        <w:fldChar w:fldCharType="begin"/>
      </w:r>
      <w:r w:rsidR="00C852EC">
        <w:rPr>
          <w:rFonts w:ascii="Times New Roman" w:hAnsi="Times New Roman" w:cs="Times New Roman"/>
        </w:rPr>
        <w:instrText xml:space="preserve"> REF _Ref533070892 \h  \* MERGEFORMAT </w:instrText>
      </w:r>
      <w:r w:rsidR="00C852EC">
        <w:rPr>
          <w:rFonts w:ascii="Times New Roman" w:hAnsi="Times New Roman" w:cs="Times New Roman"/>
        </w:rPr>
      </w:r>
      <w:r w:rsidR="00C852EC">
        <w:rPr>
          <w:rFonts w:ascii="Times New Roman" w:hAnsi="Times New Roman" w:cs="Times New Roman"/>
        </w:rPr>
        <w:fldChar w:fldCharType="separate"/>
      </w:r>
      <w:r w:rsidR="00C852EC" w:rsidRPr="00C1151B">
        <w:t>F</w:t>
      </w:r>
      <w:r w:rsidR="00C852EC" w:rsidRPr="00C852EC">
        <w:t xml:space="preserve">ig. </w:t>
      </w:r>
      <w:r w:rsidR="00C852EC" w:rsidRPr="00863C57">
        <w:rPr>
          <w:noProof/>
        </w:rPr>
        <w:t>3</w:t>
      </w:r>
      <w:r w:rsidR="00C852EC">
        <w:rPr>
          <w:rFonts w:ascii="Times New Roman" w:hAnsi="Times New Roman" w:cs="Times New Roman"/>
        </w:rPr>
        <w:fldChar w:fldCharType="end"/>
      </w:r>
      <w:r w:rsidRPr="00F774B8">
        <w:rPr>
          <w:rFonts w:ascii="Times New Roman" w:hAnsi="Times New Roman" w:cs="Times New Roman"/>
        </w:rPr>
        <w:t xml:space="preserve">, Noyce and </w:t>
      </w:r>
      <w:proofErr w:type="spellStart"/>
      <w:r w:rsidRPr="00F774B8">
        <w:rPr>
          <w:rFonts w:ascii="Times New Roman" w:hAnsi="Times New Roman" w:cs="Times New Roman"/>
        </w:rPr>
        <w:t>Garshelis</w:t>
      </w:r>
      <w:proofErr w:type="spellEnd"/>
      <w:r w:rsidRPr="00F774B8">
        <w:rPr>
          <w:rFonts w:ascii="Times New Roman" w:hAnsi="Times New Roman" w:cs="Times New Roman"/>
        </w:rPr>
        <w:t xml:space="preserve"> 2013).</w:t>
      </w:r>
      <w:r>
        <w:rPr>
          <w:rFonts w:ascii="Times New Roman" w:hAnsi="Times New Roman" w:cs="Times New Roman"/>
        </w:rPr>
        <w:t xml:space="preserve"> Thus,</w:t>
      </w:r>
      <w:r w:rsidRPr="00A63616">
        <w:rPr>
          <w:rFonts w:ascii="Times New Roman" w:hAnsi="Times New Roman" w:cs="Times New Roman"/>
        </w:rPr>
        <w:t xml:space="preserve"> </w:t>
      </w:r>
      <w:r>
        <w:rPr>
          <w:rFonts w:ascii="Times New Roman" w:hAnsi="Times New Roman" w:cs="Times New Roman"/>
        </w:rPr>
        <w:t>subsampling empirical</w:t>
      </w:r>
      <w:r w:rsidRPr="00A63616">
        <w:rPr>
          <w:rFonts w:ascii="Times New Roman" w:hAnsi="Times New Roman" w:cs="Times New Roman"/>
        </w:rPr>
        <w:t xml:space="preserve"> data using </w:t>
      </w:r>
      <w:r>
        <w:rPr>
          <w:rFonts w:ascii="Times New Roman" w:hAnsi="Times New Roman" w:cs="Times New Roman"/>
        </w:rPr>
        <w:t>SRS</w:t>
      </w:r>
      <w:r w:rsidRPr="00A63616">
        <w:rPr>
          <w:rFonts w:ascii="Times New Roman" w:hAnsi="Times New Roman" w:cs="Times New Roman"/>
        </w:rPr>
        <w:t xml:space="preserve"> was </w:t>
      </w:r>
      <w:r>
        <w:rPr>
          <w:rFonts w:ascii="Times New Roman" w:hAnsi="Times New Roman" w:cs="Times New Roman"/>
        </w:rPr>
        <w:t>highly</w:t>
      </w:r>
      <w:r w:rsidRPr="00A63616">
        <w:rPr>
          <w:rFonts w:ascii="Times New Roman" w:hAnsi="Times New Roman" w:cs="Times New Roman"/>
        </w:rPr>
        <w:t xml:space="preserve"> likely to select redundant data from bears that tended to leave several samples at a single site-session. Conversely, </w:t>
      </w:r>
      <w:r>
        <w:rPr>
          <w:rFonts w:ascii="Times New Roman" w:hAnsi="Times New Roman" w:cs="Times New Roman"/>
        </w:rPr>
        <w:t>SPR</w:t>
      </w:r>
      <w:r w:rsidRPr="00A63616">
        <w:rPr>
          <w:rFonts w:ascii="Times New Roman" w:hAnsi="Times New Roman" w:cs="Times New Roman"/>
        </w:rPr>
        <w:t xml:space="preserve"> performed well because much of the data it excluded from the full </w:t>
      </w:r>
      <w:r w:rsidR="00FF1B33">
        <w:rPr>
          <w:rFonts w:ascii="Times New Roman" w:hAnsi="Times New Roman" w:cs="Times New Roman"/>
        </w:rPr>
        <w:t>data set</w:t>
      </w:r>
      <w:r w:rsidRPr="00A63616">
        <w:rPr>
          <w:rFonts w:ascii="Times New Roman" w:hAnsi="Times New Roman" w:cs="Times New Roman"/>
        </w:rPr>
        <w:t xml:space="preserve"> was redundant (</w:t>
      </w:r>
      <w:r>
        <w:rPr>
          <w:rFonts w:ascii="Times New Roman" w:hAnsi="Times New Roman" w:cs="Times New Roman"/>
        </w:rPr>
        <w:t>repeated individual by site by session combinations)</w:t>
      </w:r>
      <w:r w:rsidR="000860DC">
        <w:rPr>
          <w:rFonts w:ascii="Times New Roman" w:hAnsi="Times New Roman" w:cs="Times New Roman"/>
        </w:rPr>
        <w:t>.</w:t>
      </w:r>
      <w:r>
        <w:rPr>
          <w:rFonts w:ascii="Times New Roman" w:hAnsi="Times New Roman" w:cs="Times New Roman"/>
        </w:rPr>
        <w:t xml:space="preserve"> </w:t>
      </w:r>
      <w:r w:rsidR="00FE0DF2">
        <w:rPr>
          <w:rFonts w:ascii="Times New Roman" w:hAnsi="Times New Roman" w:cs="Times New Roman"/>
        </w:rPr>
        <w:t xml:space="preserve">Further, we note that by using clusters of hairs, rather than barbs as the sample unit, we removed some </w:t>
      </w:r>
      <w:r w:rsidR="00FE0DF2">
        <w:rPr>
          <w:rFonts w:ascii="Times New Roman" w:hAnsi="Times New Roman" w:cs="Times New Roman"/>
        </w:rPr>
        <w:lastRenderedPageBreak/>
        <w:t>redundancy even before subsampling (recognizing, of course, that not all barbs within a cluster were redundant, nor were all clusters within a site-session redundant).</w:t>
      </w:r>
      <w:r w:rsidR="000B3B7A">
        <w:rPr>
          <w:rFonts w:ascii="Times New Roman" w:hAnsi="Times New Roman" w:cs="Times New Roman"/>
        </w:rPr>
        <w:t xml:space="preserve">  This is somewhat analogous to Humm et al.’s (2017) repeat sampling at site-sessions, where </w:t>
      </w:r>
      <w:r w:rsidR="00842711">
        <w:rPr>
          <w:rFonts w:ascii="Times New Roman" w:hAnsi="Times New Roman" w:cs="Times New Roman"/>
        </w:rPr>
        <w:t xml:space="preserve">they selected </w:t>
      </w:r>
      <w:r w:rsidR="000B3B7A">
        <w:rPr>
          <w:rFonts w:ascii="Times New Roman" w:hAnsi="Times New Roman" w:cs="Times New Roman"/>
        </w:rPr>
        <w:t xml:space="preserve">hair from a different side of the trap. </w:t>
      </w:r>
    </w:p>
    <w:p w14:paraId="45BEBED5" w14:textId="565452D3" w:rsidR="00266254" w:rsidRPr="008D220A" w:rsidRDefault="00F40876" w:rsidP="00BE0A32">
      <w:pPr>
        <w:pStyle w:val="BodyText"/>
        <w:spacing w:line="480" w:lineRule="auto"/>
        <w:ind w:firstLine="720"/>
        <w:rPr>
          <w:rFonts w:ascii="Times New Roman" w:hAnsi="Times New Roman" w:cs="Times New Roman"/>
        </w:rPr>
      </w:pPr>
      <w:r>
        <w:rPr>
          <w:rFonts w:ascii="Times New Roman" w:hAnsi="Times New Roman" w:cs="Times New Roman"/>
        </w:rPr>
        <w:t>Both SECR and non-spatial mark-recapture estimators are biased when unmodeled heterogeneity in capture probabilities exists within the study population. Similarly,</w:t>
      </w:r>
      <w:r w:rsidR="005A2EEC">
        <w:rPr>
          <w:rFonts w:ascii="Times New Roman" w:hAnsi="Times New Roman" w:cs="Times New Roman"/>
        </w:rPr>
        <w:t xml:space="preserve"> </w:t>
      </w:r>
      <w:r w:rsidR="00615C1F">
        <w:rPr>
          <w:rFonts w:ascii="Times New Roman" w:hAnsi="Times New Roman" w:cs="Times New Roman"/>
        </w:rPr>
        <w:t xml:space="preserve">traditional </w:t>
      </w:r>
      <w:r w:rsidR="005A2EEC">
        <w:rPr>
          <w:rFonts w:ascii="Times New Roman" w:hAnsi="Times New Roman" w:cs="Times New Roman"/>
        </w:rPr>
        <w:t xml:space="preserve">SECR estimators are biased when activity centers </w:t>
      </w:r>
      <w:r w:rsidR="00615C1F">
        <w:rPr>
          <w:rFonts w:ascii="Times New Roman" w:hAnsi="Times New Roman" w:cs="Times New Roman"/>
        </w:rPr>
        <w:t>are not uniformly distributed (as in scenario t7 and t8).</w:t>
      </w:r>
      <w:r w:rsidR="005A2EEC">
        <w:rPr>
          <w:rFonts w:ascii="Times New Roman" w:hAnsi="Times New Roman" w:cs="Times New Roman"/>
        </w:rPr>
        <w:t xml:space="preserve"> </w:t>
      </w:r>
      <w:r w:rsidR="00B121BD">
        <w:rPr>
          <w:rFonts w:ascii="Times New Roman" w:hAnsi="Times New Roman" w:cs="Times New Roman"/>
        </w:rPr>
        <w:t>We note that</w:t>
      </w:r>
      <w:r w:rsidR="001A02AB">
        <w:rPr>
          <w:rFonts w:ascii="Times New Roman" w:hAnsi="Times New Roman" w:cs="Times New Roman"/>
        </w:rPr>
        <w:t xml:space="preserve"> it is possible to model individual heterogeneity using </w:t>
      </w:r>
      <w:r w:rsidR="00A86039">
        <w:rPr>
          <w:rFonts w:ascii="Times New Roman" w:hAnsi="Times New Roman" w:cs="Times New Roman"/>
        </w:rPr>
        <w:t xml:space="preserve">finite </w:t>
      </w:r>
      <w:r w:rsidR="001A02AB">
        <w:rPr>
          <w:rFonts w:ascii="Times New Roman" w:hAnsi="Times New Roman" w:cs="Times New Roman"/>
        </w:rPr>
        <w:t xml:space="preserve">mixture </w:t>
      </w:r>
      <w:r w:rsidR="00A86039">
        <w:rPr>
          <w:rFonts w:ascii="Times New Roman" w:hAnsi="Times New Roman" w:cs="Times New Roman"/>
        </w:rPr>
        <w:t xml:space="preserve">models (Borchers and </w:t>
      </w:r>
      <w:proofErr w:type="spellStart"/>
      <w:r w:rsidR="00A86039">
        <w:rPr>
          <w:rFonts w:ascii="Times New Roman" w:hAnsi="Times New Roman" w:cs="Times New Roman"/>
        </w:rPr>
        <w:t>Efford</w:t>
      </w:r>
      <w:proofErr w:type="spellEnd"/>
      <w:r w:rsidR="00A86039">
        <w:rPr>
          <w:rFonts w:ascii="Times New Roman" w:hAnsi="Times New Roman" w:cs="Times New Roman"/>
        </w:rPr>
        <w:t xml:space="preserve"> 2008), and to</w:t>
      </w:r>
      <w:r w:rsidR="00615C1F">
        <w:rPr>
          <w:rFonts w:ascii="Times New Roman" w:hAnsi="Times New Roman" w:cs="Times New Roman"/>
        </w:rPr>
        <w:t xml:space="preserve"> model spatial variation in the density of activity centers using habitat covariates</w:t>
      </w:r>
      <w:r w:rsidR="005A2EEC">
        <w:rPr>
          <w:rFonts w:ascii="Times New Roman" w:hAnsi="Times New Roman" w:cs="Times New Roman"/>
        </w:rPr>
        <w:t xml:space="preserve"> (</w:t>
      </w:r>
      <w:proofErr w:type="spellStart"/>
      <w:r w:rsidR="00581267">
        <w:rPr>
          <w:rFonts w:ascii="Times New Roman" w:hAnsi="Times New Roman" w:cs="Times New Roman"/>
        </w:rPr>
        <w:t>Royle</w:t>
      </w:r>
      <w:proofErr w:type="spellEnd"/>
      <w:r w:rsidR="00581267">
        <w:rPr>
          <w:rFonts w:ascii="Times New Roman" w:hAnsi="Times New Roman" w:cs="Times New Roman"/>
        </w:rPr>
        <w:t xml:space="preserve"> </w:t>
      </w:r>
      <w:r w:rsidR="00581267" w:rsidRPr="008D220A">
        <w:rPr>
          <w:rFonts w:ascii="Times New Roman" w:hAnsi="Times New Roman" w:cs="Times New Roman"/>
          <w:i/>
        </w:rPr>
        <w:t>et. al</w:t>
      </w:r>
      <w:r w:rsidR="00581267">
        <w:rPr>
          <w:rFonts w:ascii="Times New Roman" w:hAnsi="Times New Roman" w:cs="Times New Roman"/>
        </w:rPr>
        <w:t xml:space="preserve"> 2013</w:t>
      </w:r>
      <w:r w:rsidR="005A2EEC">
        <w:rPr>
          <w:rFonts w:ascii="Times New Roman" w:hAnsi="Times New Roman" w:cs="Times New Roman"/>
        </w:rPr>
        <w:t>).</w:t>
      </w:r>
      <w:r w:rsidR="00581267">
        <w:rPr>
          <w:rFonts w:ascii="Times New Roman" w:hAnsi="Times New Roman" w:cs="Times New Roman"/>
        </w:rPr>
        <w:t xml:space="preserve"> </w:t>
      </w:r>
      <w:r w:rsidR="006B4E19">
        <w:rPr>
          <w:rFonts w:ascii="Times New Roman" w:hAnsi="Times New Roman" w:cs="Times New Roman"/>
        </w:rPr>
        <w:t>Another recent improvement are</w:t>
      </w:r>
      <w:r w:rsidR="00615C1F">
        <w:rPr>
          <w:rFonts w:ascii="Times New Roman" w:hAnsi="Times New Roman" w:cs="Times New Roman"/>
        </w:rPr>
        <w:t xml:space="preserve"> </w:t>
      </w:r>
      <w:r w:rsidR="00581267">
        <w:rPr>
          <w:rFonts w:ascii="Times New Roman" w:hAnsi="Times New Roman" w:cs="Times New Roman"/>
        </w:rPr>
        <w:t>categorical spatial partial identity model</w:t>
      </w:r>
      <w:r w:rsidR="00266254">
        <w:rPr>
          <w:rFonts w:ascii="Times New Roman" w:hAnsi="Times New Roman" w:cs="Times New Roman"/>
        </w:rPr>
        <w:t>s</w:t>
      </w:r>
      <w:r w:rsidR="00581267">
        <w:rPr>
          <w:rFonts w:ascii="Times New Roman" w:hAnsi="Times New Roman" w:cs="Times New Roman"/>
        </w:rPr>
        <w:t xml:space="preserve"> (Categorical SPIM)</w:t>
      </w:r>
      <w:r w:rsidR="006B4E19">
        <w:rPr>
          <w:rFonts w:ascii="Times New Roman" w:hAnsi="Times New Roman" w:cs="Times New Roman"/>
        </w:rPr>
        <w:t xml:space="preserve"> that</w:t>
      </w:r>
      <w:r w:rsidR="00B121BD">
        <w:rPr>
          <w:rFonts w:ascii="Times New Roman" w:hAnsi="Times New Roman" w:cs="Times New Roman"/>
        </w:rPr>
        <w:t xml:space="preserve"> </w:t>
      </w:r>
      <w:r w:rsidR="00581267">
        <w:rPr>
          <w:rFonts w:ascii="Times New Roman" w:hAnsi="Times New Roman" w:cs="Times New Roman"/>
        </w:rPr>
        <w:t xml:space="preserve">allow the use of partially identified genetic samples, which are often excluded </w:t>
      </w:r>
      <w:r w:rsidR="006C4E9C">
        <w:rPr>
          <w:rFonts w:ascii="Times New Roman" w:hAnsi="Times New Roman" w:cs="Times New Roman"/>
        </w:rPr>
        <w:t xml:space="preserve">due to the “shadow effect” </w:t>
      </w:r>
      <w:r w:rsidR="006B4E19">
        <w:rPr>
          <w:rFonts w:ascii="Times New Roman" w:hAnsi="Times New Roman" w:cs="Times New Roman"/>
        </w:rPr>
        <w:t>(</w:t>
      </w:r>
      <w:r w:rsidR="006C4E9C" w:rsidRPr="00A63616">
        <w:rPr>
          <w:rFonts w:ascii="Times New Roman" w:hAnsi="Times New Roman" w:cs="Times New Roman"/>
        </w:rPr>
        <w:t>erroneously treating novel individual</w:t>
      </w:r>
      <w:r w:rsidR="006C4E9C">
        <w:rPr>
          <w:rFonts w:ascii="Times New Roman" w:hAnsi="Times New Roman" w:cs="Times New Roman"/>
        </w:rPr>
        <w:t>s</w:t>
      </w:r>
      <w:r w:rsidR="006C4E9C" w:rsidRPr="00A63616">
        <w:rPr>
          <w:rFonts w:ascii="Times New Roman" w:hAnsi="Times New Roman" w:cs="Times New Roman"/>
        </w:rPr>
        <w:t xml:space="preserve"> as recapture</w:t>
      </w:r>
      <w:r w:rsidR="003F3450">
        <w:rPr>
          <w:rFonts w:ascii="Times New Roman" w:hAnsi="Times New Roman" w:cs="Times New Roman"/>
        </w:rPr>
        <w:t>s</w:t>
      </w:r>
      <w:r w:rsidR="006C4E9C" w:rsidRPr="00A63616">
        <w:rPr>
          <w:rFonts w:ascii="Times New Roman" w:hAnsi="Times New Roman" w:cs="Times New Roman"/>
        </w:rPr>
        <w:t xml:space="preserve"> due to</w:t>
      </w:r>
      <w:r w:rsidR="003F3450">
        <w:rPr>
          <w:rFonts w:ascii="Times New Roman" w:hAnsi="Times New Roman" w:cs="Times New Roman"/>
        </w:rPr>
        <w:t xml:space="preserve"> having</w:t>
      </w:r>
      <w:r w:rsidR="006C4E9C" w:rsidRPr="00A63616">
        <w:rPr>
          <w:rFonts w:ascii="Times New Roman" w:hAnsi="Times New Roman" w:cs="Times New Roman"/>
        </w:rPr>
        <w:t xml:space="preserve"> similar</w:t>
      </w:r>
      <w:r w:rsidR="00B13933">
        <w:rPr>
          <w:rFonts w:ascii="Times New Roman" w:hAnsi="Times New Roman" w:cs="Times New Roman"/>
        </w:rPr>
        <w:t xml:space="preserve"> </w:t>
      </w:r>
      <w:r w:rsidR="006C4E9C" w:rsidRPr="00A63616">
        <w:rPr>
          <w:rFonts w:ascii="Times New Roman" w:hAnsi="Times New Roman" w:cs="Times New Roman"/>
        </w:rPr>
        <w:t>genotype</w:t>
      </w:r>
      <w:r w:rsidR="003F3450">
        <w:rPr>
          <w:rFonts w:ascii="Times New Roman" w:hAnsi="Times New Roman" w:cs="Times New Roman"/>
        </w:rPr>
        <w:t>s</w:t>
      </w:r>
      <w:r w:rsidR="006B4E19">
        <w:rPr>
          <w:rFonts w:ascii="Times New Roman" w:hAnsi="Times New Roman" w:cs="Times New Roman"/>
        </w:rPr>
        <w:t xml:space="preserve">; </w:t>
      </w:r>
      <w:r w:rsidR="006C4E9C" w:rsidRPr="00A63616">
        <w:rPr>
          <w:rFonts w:ascii="Times New Roman" w:hAnsi="Times New Roman" w:cs="Times New Roman"/>
        </w:rPr>
        <w:t xml:space="preserve">Mills </w:t>
      </w:r>
      <w:r w:rsidR="006C4E9C" w:rsidRPr="00A63616">
        <w:rPr>
          <w:rFonts w:ascii="Times New Roman" w:hAnsi="Times New Roman" w:cs="Times New Roman"/>
          <w:i/>
        </w:rPr>
        <w:t>et al.</w:t>
      </w:r>
      <w:r w:rsidR="006C4E9C" w:rsidRPr="00A63616">
        <w:rPr>
          <w:rFonts w:ascii="Times New Roman" w:hAnsi="Times New Roman" w:cs="Times New Roman"/>
        </w:rPr>
        <w:t xml:space="preserve"> 2000</w:t>
      </w:r>
      <w:r w:rsidR="006C4E9C">
        <w:rPr>
          <w:rFonts w:ascii="Times New Roman" w:hAnsi="Times New Roman" w:cs="Times New Roman"/>
        </w:rPr>
        <w:t xml:space="preserve">, Augustine </w:t>
      </w:r>
      <w:r w:rsidR="006C4E9C" w:rsidRPr="008D220A">
        <w:rPr>
          <w:rFonts w:ascii="Times New Roman" w:hAnsi="Times New Roman" w:cs="Times New Roman"/>
          <w:i/>
        </w:rPr>
        <w:t>et al.</w:t>
      </w:r>
      <w:r w:rsidR="006C4E9C">
        <w:rPr>
          <w:rFonts w:ascii="Times New Roman" w:hAnsi="Times New Roman" w:cs="Times New Roman"/>
        </w:rPr>
        <w:t xml:space="preserve"> 2018</w:t>
      </w:r>
      <w:r w:rsidR="006C4E9C" w:rsidRPr="00A63616">
        <w:rPr>
          <w:rFonts w:ascii="Times New Roman" w:hAnsi="Times New Roman" w:cs="Times New Roman"/>
        </w:rPr>
        <w:t>)</w:t>
      </w:r>
      <w:r w:rsidR="006C4E9C">
        <w:rPr>
          <w:rFonts w:ascii="Times New Roman" w:hAnsi="Times New Roman" w:cs="Times New Roman"/>
        </w:rPr>
        <w:t xml:space="preserve">. </w:t>
      </w:r>
      <w:r w:rsidR="00266254">
        <w:rPr>
          <w:rFonts w:ascii="Times New Roman" w:hAnsi="Times New Roman" w:cs="Times New Roman"/>
        </w:rPr>
        <w:t>We suspect it may be possible to develop SECR models that accommodate non-SRS subsampling designs. For the scenarios we considered, however, the effects of subsampling on SECR density estimates were relatively minor.</w:t>
      </w:r>
    </w:p>
    <w:p w14:paraId="41ABC5E6" w14:textId="77777777" w:rsidR="00431C0C" w:rsidRDefault="00431C0C" w:rsidP="00266254">
      <w:pPr>
        <w:pStyle w:val="BodyText"/>
        <w:spacing w:line="480" w:lineRule="auto"/>
        <w:rPr>
          <w:rFonts w:ascii="Times New Roman" w:hAnsi="Times New Roman" w:cs="Times New Roman"/>
          <w:b/>
        </w:rPr>
      </w:pPr>
      <w:bookmarkStart w:id="71" w:name="subsampling-performance"/>
      <w:bookmarkEnd w:id="71"/>
      <w:r w:rsidRPr="00A116ED">
        <w:rPr>
          <w:rFonts w:ascii="Times New Roman" w:hAnsi="Times New Roman" w:cs="Times New Roman"/>
          <w:b/>
        </w:rPr>
        <w:t>MANAGEMENT IMPLICATIONS</w:t>
      </w:r>
    </w:p>
    <w:p w14:paraId="75D3DE32" w14:textId="22FC1F6A" w:rsidR="00431C0C" w:rsidRPr="00431C0C" w:rsidRDefault="00095292" w:rsidP="00D72EF8">
      <w:pPr>
        <w:pStyle w:val="FirstParagraph"/>
        <w:spacing w:line="480" w:lineRule="auto"/>
        <w:rPr>
          <w:rFonts w:ascii="Times New Roman" w:hAnsi="Times New Roman" w:cs="Times New Roman"/>
        </w:rPr>
      </w:pPr>
      <w:r>
        <w:rPr>
          <w:rFonts w:ascii="Times New Roman" w:hAnsi="Times New Roman" w:cs="Times New Roman"/>
        </w:rPr>
        <w:t xml:space="preserve">Genetic mark-recapture studies frequently result in more DNA samples than researchers can afford to process. </w:t>
      </w:r>
      <w:r w:rsidR="00616C20">
        <w:rPr>
          <w:rFonts w:ascii="Times New Roman" w:hAnsi="Times New Roman" w:cs="Times New Roman"/>
        </w:rPr>
        <w:t xml:space="preserve">Subsampling these data using </w:t>
      </w:r>
      <w:r w:rsidR="00EE7BA5">
        <w:rPr>
          <w:rFonts w:ascii="Times New Roman" w:hAnsi="Times New Roman" w:cs="Times New Roman"/>
        </w:rPr>
        <w:t>simple random sampling (</w:t>
      </w:r>
      <w:r w:rsidR="00616C20">
        <w:rPr>
          <w:rFonts w:ascii="Times New Roman" w:hAnsi="Times New Roman" w:cs="Times New Roman"/>
        </w:rPr>
        <w:t>SRS</w:t>
      </w:r>
      <w:r w:rsidR="00EE7BA5">
        <w:rPr>
          <w:rFonts w:ascii="Times New Roman" w:hAnsi="Times New Roman" w:cs="Times New Roman"/>
        </w:rPr>
        <w:t>)</w:t>
      </w:r>
      <w:r w:rsidR="00616C20">
        <w:rPr>
          <w:rFonts w:ascii="Times New Roman" w:hAnsi="Times New Roman" w:cs="Times New Roman"/>
        </w:rPr>
        <w:t xml:space="preserve">, provides reassurance that the resulting genetic data will be representative of the larger sampled population.  However, </w:t>
      </w:r>
      <w:r w:rsidR="006A24DA">
        <w:rPr>
          <w:rFonts w:ascii="Times New Roman" w:hAnsi="Times New Roman" w:cs="Times New Roman"/>
        </w:rPr>
        <w:t xml:space="preserve">it is </w:t>
      </w:r>
      <w:r w:rsidR="00616C20">
        <w:rPr>
          <w:rFonts w:ascii="Times New Roman" w:hAnsi="Times New Roman" w:cs="Times New Roman"/>
        </w:rPr>
        <w:t xml:space="preserve">often useful </w:t>
      </w:r>
      <w:r w:rsidR="006A24DA">
        <w:rPr>
          <w:rFonts w:ascii="Times New Roman" w:hAnsi="Times New Roman" w:cs="Times New Roman"/>
        </w:rPr>
        <w:t>to choose samples</w:t>
      </w:r>
      <w:del w:id="72" w:author="JOHN FIEBERG" w:date="2018-12-20T17:48:00Z">
        <w:r w:rsidR="006A24DA" w:rsidDel="00735A8C">
          <w:rPr>
            <w:rFonts w:ascii="Times New Roman" w:hAnsi="Times New Roman" w:cs="Times New Roman"/>
          </w:rPr>
          <w:delText xml:space="preserve"> to process</w:delText>
        </w:r>
      </w:del>
      <w:r w:rsidR="006A24DA">
        <w:rPr>
          <w:rFonts w:ascii="Times New Roman" w:hAnsi="Times New Roman" w:cs="Times New Roman"/>
        </w:rPr>
        <w:t xml:space="preserve"> using a strategy that maximizes the number of </w:t>
      </w:r>
      <w:r w:rsidR="00BC40EB">
        <w:rPr>
          <w:rFonts w:ascii="Times New Roman" w:hAnsi="Times New Roman" w:cs="Times New Roman"/>
        </w:rPr>
        <w:t>unique</w:t>
      </w:r>
      <w:r w:rsidR="00675275">
        <w:rPr>
          <w:rFonts w:ascii="Times New Roman" w:hAnsi="Times New Roman" w:cs="Times New Roman"/>
        </w:rPr>
        <w:t xml:space="preserve"> site-sessions</w:t>
      </w:r>
      <w:r w:rsidR="00C87A5D">
        <w:rPr>
          <w:rFonts w:ascii="Times New Roman" w:hAnsi="Times New Roman" w:cs="Times New Roman"/>
        </w:rPr>
        <w:t xml:space="preserve"> in the </w:t>
      </w:r>
      <w:r w:rsidR="008A06C8">
        <w:rPr>
          <w:rFonts w:ascii="Times New Roman" w:hAnsi="Times New Roman" w:cs="Times New Roman"/>
        </w:rPr>
        <w:t>processed</w:t>
      </w:r>
      <w:r w:rsidR="00C87A5D">
        <w:rPr>
          <w:rFonts w:ascii="Times New Roman" w:hAnsi="Times New Roman" w:cs="Times New Roman"/>
        </w:rPr>
        <w:t xml:space="preserve"> </w:t>
      </w:r>
      <w:r w:rsidR="00FF1B33">
        <w:rPr>
          <w:rFonts w:ascii="Times New Roman" w:hAnsi="Times New Roman" w:cs="Times New Roman"/>
        </w:rPr>
        <w:t>data set</w:t>
      </w:r>
      <w:r w:rsidR="006B4E19">
        <w:rPr>
          <w:rFonts w:ascii="Times New Roman" w:hAnsi="Times New Roman" w:cs="Times New Roman"/>
        </w:rPr>
        <w:t>, as is commonly done</w:t>
      </w:r>
      <w:r w:rsidR="006A24DA">
        <w:rPr>
          <w:rFonts w:ascii="Times New Roman" w:hAnsi="Times New Roman" w:cs="Times New Roman"/>
        </w:rPr>
        <w:t xml:space="preserve">. </w:t>
      </w:r>
      <w:r w:rsidR="00616C20">
        <w:rPr>
          <w:rFonts w:ascii="Times New Roman" w:hAnsi="Times New Roman" w:cs="Times New Roman"/>
        </w:rPr>
        <w:t>We considered a hybrid approach</w:t>
      </w:r>
      <w:r w:rsidR="00FF7733">
        <w:rPr>
          <w:rFonts w:ascii="Times New Roman" w:hAnsi="Times New Roman" w:cs="Times New Roman"/>
        </w:rPr>
        <w:t xml:space="preserve"> (SPR)</w:t>
      </w:r>
      <w:r w:rsidR="00616C20">
        <w:rPr>
          <w:rFonts w:ascii="Times New Roman" w:hAnsi="Times New Roman" w:cs="Times New Roman"/>
        </w:rPr>
        <w:t xml:space="preserve">, </w:t>
      </w:r>
      <w:r w:rsidR="00FF7733">
        <w:rPr>
          <w:rFonts w:ascii="Times New Roman" w:hAnsi="Times New Roman" w:cs="Times New Roman"/>
        </w:rPr>
        <w:t xml:space="preserve">where we </w:t>
      </w:r>
      <w:r w:rsidR="0048264E" w:rsidRPr="00952884">
        <w:rPr>
          <w:rFonts w:ascii="Times New Roman" w:hAnsi="Times New Roman" w:cs="Times New Roman"/>
        </w:rPr>
        <w:t>randomly cho</w:t>
      </w:r>
      <w:del w:id="73" w:author="JOHN FIEBERG" w:date="2018-12-21T15:19:00Z">
        <w:r w:rsidR="0048264E" w:rsidRPr="00952884" w:rsidDel="00C44595">
          <w:rPr>
            <w:rFonts w:ascii="Times New Roman" w:hAnsi="Times New Roman" w:cs="Times New Roman"/>
          </w:rPr>
          <w:delText>o</w:delText>
        </w:r>
      </w:del>
      <w:r w:rsidR="0048264E" w:rsidRPr="00952884">
        <w:rPr>
          <w:rFonts w:ascii="Times New Roman" w:hAnsi="Times New Roman" w:cs="Times New Roman"/>
        </w:rPr>
        <w:t>s</w:t>
      </w:r>
      <w:r w:rsidR="00FF7733">
        <w:rPr>
          <w:rFonts w:ascii="Times New Roman" w:hAnsi="Times New Roman" w:cs="Times New Roman"/>
        </w:rPr>
        <w:t>e</w:t>
      </w:r>
      <w:r w:rsidR="0048264E" w:rsidRPr="00952884">
        <w:rPr>
          <w:rFonts w:ascii="Times New Roman" w:hAnsi="Times New Roman" w:cs="Times New Roman"/>
        </w:rPr>
        <w:t xml:space="preserve"> 1 sample from </w:t>
      </w:r>
      <w:r w:rsidR="00FF7733">
        <w:rPr>
          <w:rFonts w:ascii="Times New Roman" w:hAnsi="Times New Roman" w:cs="Times New Roman"/>
        </w:rPr>
        <w:t xml:space="preserve">each </w:t>
      </w:r>
      <w:r w:rsidR="0048264E" w:rsidRPr="00952884">
        <w:rPr>
          <w:rFonts w:ascii="Times New Roman" w:hAnsi="Times New Roman" w:cs="Times New Roman"/>
        </w:rPr>
        <w:t xml:space="preserve">unique </w:t>
      </w:r>
      <w:r w:rsidR="0048264E" w:rsidRPr="00952884">
        <w:rPr>
          <w:rFonts w:ascii="Times New Roman" w:hAnsi="Times New Roman" w:cs="Times New Roman"/>
        </w:rPr>
        <w:lastRenderedPageBreak/>
        <w:t xml:space="preserve">site-session, and then </w:t>
      </w:r>
      <w:r w:rsidR="0048264E" w:rsidRPr="00F709C2">
        <w:rPr>
          <w:rFonts w:ascii="Times New Roman" w:hAnsi="Times New Roman" w:cs="Times New Roman"/>
        </w:rPr>
        <w:t>select</w:t>
      </w:r>
      <w:r w:rsidR="00FF7733">
        <w:rPr>
          <w:rFonts w:ascii="Times New Roman" w:hAnsi="Times New Roman" w:cs="Times New Roman"/>
        </w:rPr>
        <w:t>ed</w:t>
      </w:r>
      <w:r w:rsidR="0048264E" w:rsidRPr="00952884">
        <w:rPr>
          <w:rFonts w:ascii="Times New Roman" w:hAnsi="Times New Roman" w:cs="Times New Roman"/>
        </w:rPr>
        <w:t xml:space="preserve"> additional samples using simple random sampling (i.e., a random selection from the remaining pooled data</w:t>
      </w:r>
      <w:r w:rsidR="0048264E">
        <w:rPr>
          <w:rFonts w:ascii="Times New Roman" w:hAnsi="Times New Roman" w:cs="Times New Roman"/>
        </w:rPr>
        <w:t>, where sites with more hair would be sampled more</w:t>
      </w:r>
      <w:r w:rsidR="0048264E" w:rsidRPr="00952884">
        <w:rPr>
          <w:rFonts w:ascii="Times New Roman" w:hAnsi="Times New Roman" w:cs="Times New Roman"/>
        </w:rPr>
        <w:t>)</w:t>
      </w:r>
      <w:r w:rsidR="0048264E">
        <w:rPr>
          <w:rFonts w:ascii="Times New Roman" w:hAnsi="Times New Roman" w:cs="Times New Roman"/>
        </w:rPr>
        <w:t xml:space="preserve">.  </w:t>
      </w:r>
      <w:r w:rsidR="00FF7733" w:rsidRPr="00FF7733">
        <w:rPr>
          <w:rFonts w:ascii="Times New Roman" w:hAnsi="Times New Roman" w:cs="Times New Roman"/>
        </w:rPr>
        <w:t xml:space="preserve">Although </w:t>
      </w:r>
      <w:r w:rsidR="00FF7733">
        <w:rPr>
          <w:rFonts w:ascii="Times New Roman" w:hAnsi="Times New Roman" w:cs="Times New Roman"/>
        </w:rPr>
        <w:t>our</w:t>
      </w:r>
      <w:r w:rsidR="00FF7733" w:rsidRPr="00FF7733">
        <w:rPr>
          <w:rFonts w:ascii="Times New Roman" w:hAnsi="Times New Roman" w:cs="Times New Roman"/>
        </w:rPr>
        <w:t xml:space="preserve"> simulation scenarios </w:t>
      </w:r>
      <w:r w:rsidR="00FF7733">
        <w:rPr>
          <w:rFonts w:ascii="Times New Roman" w:hAnsi="Times New Roman" w:cs="Times New Roman"/>
        </w:rPr>
        <w:t xml:space="preserve">were </w:t>
      </w:r>
      <w:r w:rsidR="00EE7BA5">
        <w:rPr>
          <w:rFonts w:ascii="Times New Roman" w:hAnsi="Times New Roman" w:cs="Times New Roman"/>
        </w:rPr>
        <w:t>not exhaustive (i.e.</w:t>
      </w:r>
      <w:r w:rsidR="00FF7733">
        <w:rPr>
          <w:rFonts w:ascii="Times New Roman" w:hAnsi="Times New Roman" w:cs="Times New Roman"/>
        </w:rPr>
        <w:t xml:space="preserve">, we considered a single </w:t>
      </w:r>
      <w:ins w:id="74" w:author="JOHN FIEBERG" w:date="2018-12-21T15:20:00Z">
        <w:r w:rsidR="00C44595">
          <w:rPr>
            <w:rFonts w:ascii="Times New Roman" w:hAnsi="Times New Roman" w:cs="Times New Roman"/>
          </w:rPr>
          <w:t xml:space="preserve">bear </w:t>
        </w:r>
      </w:ins>
      <w:r w:rsidR="00FF7733">
        <w:rPr>
          <w:rFonts w:ascii="Times New Roman" w:hAnsi="Times New Roman" w:cs="Times New Roman"/>
        </w:rPr>
        <w:t xml:space="preserve">density </w:t>
      </w:r>
      <w:del w:id="75" w:author="JOHN FIEBERG" w:date="2018-12-21T15:20:00Z">
        <w:r w:rsidR="00FF7733" w:rsidDel="00C44595">
          <w:rPr>
            <w:rFonts w:ascii="Times New Roman" w:hAnsi="Times New Roman" w:cs="Times New Roman"/>
          </w:rPr>
          <w:delText>of bears</w:delText>
        </w:r>
      </w:del>
      <w:r w:rsidR="00FF7733">
        <w:rPr>
          <w:rFonts w:ascii="Times New Roman" w:hAnsi="Times New Roman" w:cs="Times New Roman"/>
        </w:rPr>
        <w:t xml:space="preserve">, one level of trap spacing, and </w:t>
      </w:r>
      <w:del w:id="76" w:author="JOHN FIEBERG" w:date="2018-12-21T15:20:00Z">
        <w:r w:rsidR="00FF7733" w:rsidDel="00C44595">
          <w:rPr>
            <w:rFonts w:ascii="Times New Roman" w:hAnsi="Times New Roman" w:cs="Times New Roman"/>
          </w:rPr>
          <w:delText>did not incorporate</w:delText>
        </w:r>
      </w:del>
      <w:ins w:id="77" w:author="JOHN FIEBERG" w:date="2018-12-21T15:20:00Z">
        <w:r w:rsidR="00C44595">
          <w:rPr>
            <w:rFonts w:ascii="Times New Roman" w:hAnsi="Times New Roman" w:cs="Times New Roman"/>
          </w:rPr>
          <w:t>no</w:t>
        </w:r>
      </w:ins>
      <w:r w:rsidR="00FF7733">
        <w:rPr>
          <w:rFonts w:ascii="Times New Roman" w:hAnsi="Times New Roman" w:cs="Times New Roman"/>
        </w:rPr>
        <w:t xml:space="preserve"> genotyping error), we</w:t>
      </w:r>
      <w:r w:rsidR="00FF7733" w:rsidRPr="00FF7733">
        <w:rPr>
          <w:rFonts w:ascii="Times New Roman" w:hAnsi="Times New Roman" w:cs="Times New Roman"/>
        </w:rPr>
        <w:t xml:space="preserve"> did not encounter any situations where </w:t>
      </w:r>
      <w:r w:rsidR="00FF7733">
        <w:rPr>
          <w:rFonts w:ascii="Times New Roman" w:hAnsi="Times New Roman" w:cs="Times New Roman"/>
        </w:rPr>
        <w:t>SPR</w:t>
      </w:r>
      <w:r w:rsidR="00FF7733" w:rsidRPr="00FF7733">
        <w:rPr>
          <w:rFonts w:ascii="Times New Roman" w:hAnsi="Times New Roman" w:cs="Times New Roman"/>
        </w:rPr>
        <w:t xml:space="preserve"> was worse than SRS sampling. </w:t>
      </w:r>
      <w:r w:rsidR="00FF7733">
        <w:rPr>
          <w:rFonts w:ascii="Times New Roman" w:hAnsi="Times New Roman" w:cs="Times New Roman"/>
        </w:rPr>
        <w:t>Further, SPR sampling</w:t>
      </w:r>
      <w:r w:rsidR="00952884" w:rsidRPr="00952884">
        <w:rPr>
          <w:rFonts w:ascii="Times New Roman" w:hAnsi="Times New Roman" w:cs="Times New Roman"/>
        </w:rPr>
        <w:t xml:space="preserve"> </w:t>
      </w:r>
      <w:r w:rsidR="00270E80">
        <w:rPr>
          <w:rFonts w:ascii="Times New Roman" w:hAnsi="Times New Roman" w:cs="Times New Roman"/>
        </w:rPr>
        <w:t xml:space="preserve">resulted in </w:t>
      </w:r>
      <w:r w:rsidR="00FF7733">
        <w:rPr>
          <w:rFonts w:ascii="Times New Roman" w:hAnsi="Times New Roman" w:cs="Times New Roman"/>
        </w:rPr>
        <w:t xml:space="preserve">significant improvements to </w:t>
      </w:r>
      <w:r w:rsidR="00270E80">
        <w:rPr>
          <w:rFonts w:ascii="Times New Roman" w:hAnsi="Times New Roman" w:cs="Times New Roman"/>
        </w:rPr>
        <w:t>density estimat</w:t>
      </w:r>
      <w:r w:rsidR="00EE7BA5">
        <w:rPr>
          <w:rFonts w:ascii="Times New Roman" w:hAnsi="Times New Roman" w:cs="Times New Roman"/>
        </w:rPr>
        <w:t>ors</w:t>
      </w:r>
      <w:r w:rsidR="00270E80">
        <w:rPr>
          <w:rFonts w:ascii="Times New Roman" w:hAnsi="Times New Roman" w:cs="Times New Roman"/>
        </w:rPr>
        <w:t xml:space="preserve"> </w:t>
      </w:r>
      <w:r w:rsidR="00FF7733">
        <w:rPr>
          <w:rFonts w:ascii="Times New Roman" w:hAnsi="Times New Roman" w:cs="Times New Roman"/>
        </w:rPr>
        <w:t>(they</w:t>
      </w:r>
      <w:r w:rsidR="00270E80">
        <w:rPr>
          <w:rFonts w:ascii="Times New Roman" w:hAnsi="Times New Roman" w:cs="Times New Roman"/>
        </w:rPr>
        <w:t xml:space="preserve"> were less variable and more accurate than estimat</w:t>
      </w:r>
      <w:r w:rsidR="00EE7BA5">
        <w:rPr>
          <w:rFonts w:ascii="Times New Roman" w:hAnsi="Times New Roman" w:cs="Times New Roman"/>
        </w:rPr>
        <w:t>ors</w:t>
      </w:r>
      <w:r w:rsidR="00270E80">
        <w:rPr>
          <w:rFonts w:ascii="Times New Roman" w:hAnsi="Times New Roman" w:cs="Times New Roman"/>
        </w:rPr>
        <w:t xml:space="preserve"> using </w:t>
      </w:r>
      <w:r w:rsidR="00F67161">
        <w:rPr>
          <w:rFonts w:ascii="Times New Roman" w:hAnsi="Times New Roman" w:cs="Times New Roman"/>
        </w:rPr>
        <w:t>only</w:t>
      </w:r>
      <w:r w:rsidR="00FF7733">
        <w:rPr>
          <w:rFonts w:ascii="Times New Roman" w:hAnsi="Times New Roman" w:cs="Times New Roman"/>
        </w:rPr>
        <w:t xml:space="preserve"> SRS)</w:t>
      </w:r>
      <w:r w:rsidR="00E23B78">
        <w:rPr>
          <w:rFonts w:ascii="Times New Roman" w:hAnsi="Times New Roman" w:cs="Times New Roman"/>
        </w:rPr>
        <w:t xml:space="preserve"> when animals displayed individual heterogeneity in</w:t>
      </w:r>
      <w:r w:rsidR="003A2923">
        <w:rPr>
          <w:rFonts w:ascii="Times New Roman" w:hAnsi="Times New Roman" w:cs="Times New Roman"/>
        </w:rPr>
        <w:t xml:space="preserve"> their</w:t>
      </w:r>
      <w:r w:rsidR="00E23B78">
        <w:rPr>
          <w:rFonts w:ascii="Times New Roman" w:hAnsi="Times New Roman" w:cs="Times New Roman"/>
        </w:rPr>
        <w:t xml:space="preserve"> propensity for capture</w:t>
      </w:r>
      <w:r w:rsidR="00EE7BA5">
        <w:rPr>
          <w:rFonts w:ascii="Times New Roman" w:hAnsi="Times New Roman" w:cs="Times New Roman"/>
        </w:rPr>
        <w:t xml:space="preserve"> and in the number of samples they left at a trap</w:t>
      </w:r>
      <w:r w:rsidR="00270E80">
        <w:rPr>
          <w:rFonts w:ascii="Times New Roman" w:hAnsi="Times New Roman" w:cs="Times New Roman"/>
        </w:rPr>
        <w:t>.</w:t>
      </w:r>
      <w:r w:rsidR="00270E80" w:rsidDel="00095292">
        <w:rPr>
          <w:rFonts w:ascii="Times New Roman" w:hAnsi="Times New Roman" w:cs="Times New Roman"/>
        </w:rPr>
        <w:t xml:space="preserve"> </w:t>
      </w:r>
      <w:r w:rsidR="00FD5610">
        <w:rPr>
          <w:rFonts w:ascii="Times New Roman" w:hAnsi="Times New Roman" w:cs="Times New Roman"/>
        </w:rPr>
        <w:t>The</w:t>
      </w:r>
      <w:r w:rsidR="00AA6B05">
        <w:rPr>
          <w:rFonts w:ascii="Times New Roman" w:hAnsi="Times New Roman" w:cs="Times New Roman"/>
        </w:rPr>
        <w:t xml:space="preserve"> benefits of using this </w:t>
      </w:r>
      <w:r w:rsidR="004E08AC">
        <w:rPr>
          <w:rFonts w:ascii="Times New Roman" w:hAnsi="Times New Roman" w:cs="Times New Roman"/>
        </w:rPr>
        <w:t>subsampling appro</w:t>
      </w:r>
      <w:r w:rsidR="00AA6B05">
        <w:rPr>
          <w:rFonts w:ascii="Times New Roman" w:hAnsi="Times New Roman" w:cs="Times New Roman"/>
        </w:rPr>
        <w:t>ach</w:t>
      </w:r>
      <w:r w:rsidR="00FD5610">
        <w:rPr>
          <w:rFonts w:ascii="Times New Roman" w:hAnsi="Times New Roman" w:cs="Times New Roman"/>
        </w:rPr>
        <w:t xml:space="preserve"> </w:t>
      </w:r>
      <w:r w:rsidR="00952884">
        <w:rPr>
          <w:rFonts w:ascii="Times New Roman" w:hAnsi="Times New Roman" w:cs="Times New Roman"/>
        </w:rPr>
        <w:t xml:space="preserve">(which ensures that sites with few samples are not excluded) </w:t>
      </w:r>
      <w:r w:rsidR="00C87A5D">
        <w:rPr>
          <w:rFonts w:ascii="Times New Roman" w:hAnsi="Times New Roman" w:cs="Times New Roman"/>
        </w:rPr>
        <w:t xml:space="preserve">are expected to </w:t>
      </w:r>
      <w:r w:rsidR="00B7124F">
        <w:rPr>
          <w:rFonts w:ascii="Times New Roman" w:hAnsi="Times New Roman" w:cs="Times New Roman"/>
        </w:rPr>
        <w:t>increase</w:t>
      </w:r>
      <w:r w:rsidR="00FD5610">
        <w:rPr>
          <w:rFonts w:ascii="Times New Roman" w:hAnsi="Times New Roman" w:cs="Times New Roman"/>
        </w:rPr>
        <w:t xml:space="preserve"> </w:t>
      </w:r>
      <w:r w:rsidR="00B7124F">
        <w:rPr>
          <w:rFonts w:ascii="Times New Roman" w:hAnsi="Times New Roman" w:cs="Times New Roman"/>
        </w:rPr>
        <w:t>as subsample size decreases</w:t>
      </w:r>
      <w:r w:rsidR="0073727A">
        <w:rPr>
          <w:rFonts w:ascii="Times New Roman" w:hAnsi="Times New Roman" w:cs="Times New Roman"/>
        </w:rPr>
        <w:t>;</w:t>
      </w:r>
      <w:r w:rsidR="00B7124F">
        <w:rPr>
          <w:rFonts w:ascii="Times New Roman" w:hAnsi="Times New Roman" w:cs="Times New Roman"/>
        </w:rPr>
        <w:t xml:space="preserve"> </w:t>
      </w:r>
      <w:r w:rsidR="00952884">
        <w:rPr>
          <w:rFonts w:ascii="Times New Roman" w:hAnsi="Times New Roman" w:cs="Times New Roman"/>
        </w:rPr>
        <w:t xml:space="preserve">in areas where </w:t>
      </w:r>
      <w:r w:rsidR="00F67161">
        <w:rPr>
          <w:rFonts w:ascii="Times New Roman" w:hAnsi="Times New Roman" w:cs="Times New Roman"/>
        </w:rPr>
        <w:t xml:space="preserve">environmental factors cause low </w:t>
      </w:r>
      <w:r w:rsidR="00952884">
        <w:rPr>
          <w:rFonts w:ascii="Times New Roman" w:hAnsi="Times New Roman" w:cs="Times New Roman"/>
        </w:rPr>
        <w:t xml:space="preserve">genotyping success (Gould </w:t>
      </w:r>
      <w:r w:rsidR="00952884" w:rsidRPr="008C67DE">
        <w:rPr>
          <w:rFonts w:ascii="Times New Roman" w:hAnsi="Times New Roman" w:cs="Times New Roman"/>
          <w:i/>
        </w:rPr>
        <w:t>et al.</w:t>
      </w:r>
      <w:r w:rsidR="00952884">
        <w:rPr>
          <w:rFonts w:ascii="Times New Roman" w:hAnsi="Times New Roman" w:cs="Times New Roman"/>
        </w:rPr>
        <w:t xml:space="preserve"> 2018)</w:t>
      </w:r>
      <w:r w:rsidR="0073727A">
        <w:rPr>
          <w:rFonts w:ascii="Times New Roman" w:hAnsi="Times New Roman" w:cs="Times New Roman"/>
        </w:rPr>
        <w:t>;</w:t>
      </w:r>
      <w:r w:rsidR="00952884">
        <w:rPr>
          <w:rFonts w:ascii="Times New Roman" w:hAnsi="Times New Roman" w:cs="Times New Roman"/>
        </w:rPr>
        <w:t xml:space="preserve"> </w:t>
      </w:r>
      <w:r w:rsidR="0073727A">
        <w:rPr>
          <w:rFonts w:ascii="Times New Roman" w:hAnsi="Times New Roman" w:cs="Times New Roman"/>
        </w:rPr>
        <w:t xml:space="preserve">where traps are spaced closely, so if a bear is missed due to subsampling at one trap, it could be sampled at another nearby trap; </w:t>
      </w:r>
      <w:r w:rsidR="00B7124F">
        <w:rPr>
          <w:rFonts w:ascii="Times New Roman" w:hAnsi="Times New Roman" w:cs="Times New Roman"/>
        </w:rPr>
        <w:t xml:space="preserve">and </w:t>
      </w:r>
      <w:r w:rsidR="0073727A">
        <w:rPr>
          <w:rFonts w:ascii="Times New Roman" w:hAnsi="Times New Roman" w:cs="Times New Roman"/>
        </w:rPr>
        <w:t>where</w:t>
      </w:r>
      <w:r w:rsidR="00FD5610">
        <w:rPr>
          <w:rFonts w:ascii="Times New Roman" w:hAnsi="Times New Roman" w:cs="Times New Roman"/>
        </w:rPr>
        <w:t xml:space="preserve"> individu</w:t>
      </w:r>
      <w:r w:rsidR="008A06C8">
        <w:rPr>
          <w:rFonts w:ascii="Times New Roman" w:hAnsi="Times New Roman" w:cs="Times New Roman"/>
        </w:rPr>
        <w:t>als leave</w:t>
      </w:r>
      <w:r w:rsidR="004E08AC">
        <w:rPr>
          <w:rFonts w:ascii="Times New Roman" w:hAnsi="Times New Roman" w:cs="Times New Roman"/>
        </w:rPr>
        <w:t xml:space="preserve"> </w:t>
      </w:r>
      <w:r w:rsidR="00F67161">
        <w:rPr>
          <w:rFonts w:ascii="Times New Roman" w:hAnsi="Times New Roman" w:cs="Times New Roman"/>
        </w:rPr>
        <w:t>numerous</w:t>
      </w:r>
      <w:r w:rsidR="004E08AC">
        <w:rPr>
          <w:rFonts w:ascii="Times New Roman" w:hAnsi="Times New Roman" w:cs="Times New Roman"/>
        </w:rPr>
        <w:t xml:space="preserve"> DNA samples at a</w:t>
      </w:r>
      <w:r w:rsidR="00FD5610">
        <w:rPr>
          <w:rFonts w:ascii="Times New Roman" w:hAnsi="Times New Roman" w:cs="Times New Roman"/>
        </w:rPr>
        <w:t xml:space="preserve"> tra</w:t>
      </w:r>
      <w:r w:rsidR="00F40876">
        <w:rPr>
          <w:rFonts w:ascii="Times New Roman" w:hAnsi="Times New Roman" w:cs="Times New Roman"/>
        </w:rPr>
        <w:t>p</w:t>
      </w:r>
      <w:r w:rsidR="00F67161">
        <w:rPr>
          <w:rFonts w:ascii="Times New Roman" w:hAnsi="Times New Roman" w:cs="Times New Roman"/>
        </w:rPr>
        <w:t>, as bears often do when they are shedding (</w:t>
      </w:r>
      <w:proofErr w:type="spellStart"/>
      <w:r w:rsidR="00F67161">
        <w:rPr>
          <w:rFonts w:ascii="Times New Roman" w:hAnsi="Times New Roman" w:cs="Times New Roman"/>
        </w:rPr>
        <w:t>Garshelis</w:t>
      </w:r>
      <w:proofErr w:type="spellEnd"/>
      <w:r w:rsidR="00F67161">
        <w:rPr>
          <w:rFonts w:ascii="Times New Roman" w:hAnsi="Times New Roman" w:cs="Times New Roman"/>
        </w:rPr>
        <w:t xml:space="preserve"> and Noyce 2013)</w:t>
      </w:r>
      <w:r w:rsidR="00F40876">
        <w:rPr>
          <w:rFonts w:ascii="Times New Roman" w:hAnsi="Times New Roman" w:cs="Times New Roman"/>
        </w:rPr>
        <w:t>.</w:t>
      </w:r>
    </w:p>
    <w:p w14:paraId="5C00159B" w14:textId="77777777" w:rsidR="00312A9F" w:rsidRPr="0040630A" w:rsidRDefault="00404765" w:rsidP="003C0145">
      <w:pPr>
        <w:pStyle w:val="Heading1"/>
        <w:spacing w:line="480" w:lineRule="auto"/>
        <w:rPr>
          <w:rFonts w:ascii="Times New Roman" w:hAnsi="Times New Roman" w:cs="Times New Roman"/>
          <w:sz w:val="24"/>
          <w:szCs w:val="24"/>
        </w:rPr>
      </w:pPr>
      <w:bookmarkStart w:id="78" w:name="future-analysis"/>
      <w:bookmarkStart w:id="79" w:name="references"/>
      <w:bookmarkEnd w:id="78"/>
      <w:bookmarkEnd w:id="79"/>
      <w:r>
        <w:rPr>
          <w:rFonts w:ascii="Times New Roman" w:hAnsi="Times New Roman" w:cs="Times New Roman"/>
          <w:color w:val="auto"/>
          <w:sz w:val="24"/>
          <w:szCs w:val="24"/>
        </w:rPr>
        <w:lastRenderedPageBreak/>
        <w:t>ACKNOWLEDGEMENTS</w:t>
      </w:r>
    </w:p>
    <w:p w14:paraId="0A49B573" w14:textId="77777777" w:rsidR="003C0145" w:rsidRPr="00184EBB" w:rsidRDefault="00EA356A" w:rsidP="003C0145">
      <w:pPr>
        <w:pStyle w:val="Heading1"/>
        <w:spacing w:line="480" w:lineRule="auto"/>
        <w:rPr>
          <w:rFonts w:ascii="Times New Roman" w:hAnsi="Times New Roman" w:cs="Times New Roman"/>
          <w:b w:val="0"/>
          <w:color w:val="auto"/>
          <w:sz w:val="24"/>
          <w:szCs w:val="24"/>
        </w:rPr>
      </w:pPr>
      <w:r w:rsidRPr="00184EBB">
        <w:rPr>
          <w:rFonts w:ascii="Times New Roman" w:hAnsi="Times New Roman" w:cs="Times New Roman"/>
          <w:b w:val="0"/>
          <w:color w:val="auto"/>
          <w:sz w:val="24"/>
          <w:szCs w:val="24"/>
        </w:rPr>
        <w:t xml:space="preserve">This project was funded in part by the Minnesota Department of Natural Resources (Game </w:t>
      </w:r>
      <w:r w:rsidR="00C22C4A">
        <w:rPr>
          <w:rFonts w:ascii="Times New Roman" w:hAnsi="Times New Roman" w:cs="Times New Roman"/>
          <w:b w:val="0"/>
          <w:color w:val="auto"/>
          <w:sz w:val="24"/>
          <w:szCs w:val="24"/>
        </w:rPr>
        <w:t>and</w:t>
      </w:r>
      <w:r w:rsidRPr="00184EBB">
        <w:rPr>
          <w:rFonts w:ascii="Times New Roman" w:hAnsi="Times New Roman" w:cs="Times New Roman"/>
          <w:b w:val="0"/>
          <w:color w:val="auto"/>
          <w:sz w:val="24"/>
          <w:szCs w:val="24"/>
        </w:rPr>
        <w:t xml:space="preserve"> Fish Fund) and </w:t>
      </w:r>
      <w:r w:rsidR="00A83F65">
        <w:rPr>
          <w:rFonts w:ascii="Times New Roman" w:hAnsi="Times New Roman" w:cs="Times New Roman"/>
          <w:b w:val="0"/>
          <w:color w:val="auto"/>
          <w:sz w:val="24"/>
          <w:szCs w:val="24"/>
        </w:rPr>
        <w:t>F</w:t>
      </w:r>
      <w:r w:rsidRPr="00184EBB">
        <w:rPr>
          <w:rFonts w:ascii="Times New Roman" w:hAnsi="Times New Roman" w:cs="Times New Roman"/>
          <w:b w:val="0"/>
          <w:color w:val="auto"/>
          <w:sz w:val="24"/>
          <w:szCs w:val="24"/>
        </w:rPr>
        <w:t xml:space="preserve">ederal Wildlife Restoration (Pittman-Robertson) Program. </w:t>
      </w:r>
      <w:r w:rsidR="009B508A" w:rsidRPr="00184EBB">
        <w:rPr>
          <w:rFonts w:ascii="Times New Roman" w:hAnsi="Times New Roman" w:cs="Times New Roman"/>
          <w:b w:val="0"/>
          <w:color w:val="auto"/>
          <w:sz w:val="24"/>
          <w:szCs w:val="24"/>
        </w:rPr>
        <w:t>JF received partial support from the Minnesota Agricultural Experimental Station and the McKnight Foundation.</w:t>
      </w:r>
    </w:p>
    <w:p w14:paraId="48C2C3F6" w14:textId="77777777" w:rsidR="004E188B" w:rsidRPr="0040630A" w:rsidRDefault="00404765" w:rsidP="00F67701">
      <w:pPr>
        <w:pStyle w:val="Heading1"/>
        <w:spacing w:line="480" w:lineRule="auto"/>
        <w:rPr>
          <w:rFonts w:ascii="Times New Roman" w:hAnsi="Times New Roman" w:cs="Times New Roman"/>
          <w:color w:val="auto"/>
          <w:sz w:val="24"/>
          <w:szCs w:val="24"/>
        </w:rPr>
      </w:pPr>
      <w:commentRangeStart w:id="80"/>
      <w:r>
        <w:rPr>
          <w:rFonts w:ascii="Times New Roman" w:hAnsi="Times New Roman" w:cs="Times New Roman"/>
          <w:color w:val="auto"/>
          <w:sz w:val="24"/>
          <w:szCs w:val="24"/>
        </w:rPr>
        <w:t>LITERATURE CITED</w:t>
      </w:r>
      <w:commentRangeEnd w:id="80"/>
      <w:r w:rsidR="003A14C2">
        <w:rPr>
          <w:rStyle w:val="CommentReference"/>
          <w:rFonts w:asciiTheme="minorHAnsi" w:eastAsiaTheme="minorHAnsi" w:hAnsiTheme="minorHAnsi" w:cstheme="minorBidi"/>
          <w:b w:val="0"/>
          <w:bCs w:val="0"/>
          <w:color w:val="auto"/>
        </w:rPr>
        <w:commentReference w:id="80"/>
      </w:r>
    </w:p>
    <w:p w14:paraId="42A6B627" w14:textId="4D1D6CF4" w:rsidR="00787DA3" w:rsidRPr="0097175B" w:rsidRDefault="00787DA3" w:rsidP="00787DA3">
      <w:pPr>
        <w:pStyle w:val="NormalWeb"/>
        <w:spacing w:line="480" w:lineRule="auto"/>
        <w:ind w:left="480" w:hanging="480"/>
      </w:pPr>
      <w:r w:rsidRPr="0097175B">
        <w:t xml:space="preserve">Analytics, R., and S. Weston. 2014. </w:t>
      </w:r>
      <w:proofErr w:type="spellStart"/>
      <w:r w:rsidRPr="0097175B">
        <w:t>doParallel</w:t>
      </w:r>
      <w:proofErr w:type="spellEnd"/>
      <w:r w:rsidRPr="0097175B">
        <w:t>: Foreach parallel adaptor for the parallel package. &lt;http://cran.r-project.org/package=doParallel&gt;.</w:t>
      </w:r>
      <w:r w:rsidR="006070CC" w:rsidRPr="006070CC">
        <w:t xml:space="preserve"> </w:t>
      </w:r>
      <w:r w:rsidR="006070CC">
        <w:t>Accessed 15 November, 2015.</w:t>
      </w:r>
      <w:r w:rsidRPr="0097175B">
        <w:t>Analytics, R., and S. Weston. 2015. foreach: Provides Foreach Looping Construct for R. &lt;http://cran.r-project.org/package=foreach&gt;.</w:t>
      </w:r>
      <w:r w:rsidR="006070CC" w:rsidRPr="006070CC">
        <w:t xml:space="preserve"> </w:t>
      </w:r>
      <w:r w:rsidR="006070CC">
        <w:t>Accessed 15 November, 2015.</w:t>
      </w:r>
    </w:p>
    <w:p w14:paraId="10A6DA33" w14:textId="3B60E348" w:rsidR="00787DA3" w:rsidRDefault="00787DA3" w:rsidP="00787DA3">
      <w:pPr>
        <w:pStyle w:val="NormalWeb"/>
        <w:spacing w:line="480" w:lineRule="auto"/>
        <w:ind w:left="480" w:hanging="480"/>
      </w:pPr>
      <w:r w:rsidRPr="0097175B">
        <w:t xml:space="preserve">Augustine, B. C., C. A. </w:t>
      </w:r>
      <w:proofErr w:type="spellStart"/>
      <w:r w:rsidRPr="0097175B">
        <w:t>Tredick</w:t>
      </w:r>
      <w:proofErr w:type="spellEnd"/>
      <w:r w:rsidRPr="0097175B">
        <w:t xml:space="preserve">, and S. J. Bonner. 2014. Accounting for </w:t>
      </w:r>
      <w:proofErr w:type="spellStart"/>
      <w:r w:rsidRPr="0097175B">
        <w:t>behavioural</w:t>
      </w:r>
      <w:proofErr w:type="spellEnd"/>
      <w:r w:rsidRPr="0097175B">
        <w:t xml:space="preserve"> response to capture when estimating population size from hair snare studies with missing data. Methods in Ecology and Evolution 5:1154–1161. </w:t>
      </w:r>
    </w:p>
    <w:p w14:paraId="6C0D9CCF" w14:textId="40830930" w:rsidR="006C4E9C" w:rsidRPr="0097175B" w:rsidRDefault="006C4E9C" w:rsidP="00787DA3">
      <w:pPr>
        <w:pStyle w:val="NormalWeb"/>
        <w:spacing w:line="480" w:lineRule="auto"/>
        <w:ind w:left="480" w:hanging="480"/>
      </w:pPr>
      <w:r w:rsidRPr="006C4E9C">
        <w:t>Augustine, B</w:t>
      </w:r>
      <w:r>
        <w:t>. C.,</w:t>
      </w:r>
      <w:r w:rsidRPr="006C4E9C">
        <w:t xml:space="preserve"> J. </w:t>
      </w:r>
      <w:r>
        <w:t xml:space="preserve">A. </w:t>
      </w:r>
      <w:proofErr w:type="spellStart"/>
      <w:r>
        <w:t>Royle</w:t>
      </w:r>
      <w:proofErr w:type="spellEnd"/>
      <w:r>
        <w:t xml:space="preserve">, S. Murphy, </w:t>
      </w:r>
      <w:r w:rsidRPr="006C4E9C">
        <w:t>B</w:t>
      </w:r>
      <w:r>
        <w:t>.</w:t>
      </w:r>
      <w:r w:rsidRPr="006C4E9C">
        <w:t xml:space="preserve"> Chandler, R</w:t>
      </w:r>
      <w:r>
        <w:t>.</w:t>
      </w:r>
      <w:r w:rsidRPr="006C4E9C">
        <w:t xml:space="preserve"> &amp; J</w:t>
      </w:r>
      <w:r>
        <w:t>.</w:t>
      </w:r>
      <w:r w:rsidRPr="006C4E9C">
        <w:t xml:space="preserve"> Cox, J</w:t>
      </w:r>
      <w:r>
        <w:t>.</w:t>
      </w:r>
      <w:r w:rsidRPr="006C4E9C">
        <w:t xml:space="preserve"> &amp; K</w:t>
      </w:r>
      <w:r>
        <w:t>.</w:t>
      </w:r>
      <w:r w:rsidRPr="006C4E9C">
        <w:t xml:space="preserve"> Marcella. 2018. Spatial Capture-Recapture for Categorically Marked Populations with An Application to Genetic Capture-Recapt</w:t>
      </w:r>
      <w:commentRangeStart w:id="81"/>
      <w:commentRangeStart w:id="82"/>
      <w:r w:rsidRPr="006C4E9C">
        <w:t xml:space="preserve">ure. </w:t>
      </w:r>
      <w:r w:rsidR="006070CC">
        <w:t xml:space="preserve">Preprint, </w:t>
      </w:r>
      <w:proofErr w:type="spellStart"/>
      <w:r w:rsidR="006070CC">
        <w:t>BioRxiv</w:t>
      </w:r>
      <w:proofErr w:type="spellEnd"/>
      <w:r w:rsidR="006070CC">
        <w:t xml:space="preserve"> </w:t>
      </w:r>
      <w:r w:rsidRPr="006C4E9C">
        <w:t>10.1101/265678.</w:t>
      </w:r>
      <w:commentRangeEnd w:id="81"/>
      <w:r w:rsidR="003F3B11">
        <w:rPr>
          <w:rStyle w:val="CommentReference"/>
          <w:rFonts w:asciiTheme="minorHAnsi" w:eastAsiaTheme="minorHAnsi" w:hAnsiTheme="minorHAnsi" w:cstheme="minorBidi"/>
        </w:rPr>
        <w:commentReference w:id="81"/>
      </w:r>
      <w:commentRangeEnd w:id="82"/>
      <w:r w:rsidR="006070CC">
        <w:rPr>
          <w:rStyle w:val="CommentReference"/>
          <w:rFonts w:asciiTheme="minorHAnsi" w:eastAsiaTheme="minorHAnsi" w:hAnsiTheme="minorHAnsi" w:cstheme="minorBidi"/>
        </w:rPr>
        <w:commentReference w:id="82"/>
      </w:r>
    </w:p>
    <w:p w14:paraId="61459993" w14:textId="0952658C" w:rsidR="00787DA3" w:rsidRPr="0097175B" w:rsidRDefault="00787DA3" w:rsidP="00787DA3">
      <w:pPr>
        <w:pStyle w:val="Bibliography"/>
        <w:spacing w:line="480" w:lineRule="auto"/>
        <w:ind w:left="720" w:hanging="720"/>
        <w:rPr>
          <w:rFonts w:ascii="Times New Roman" w:hAnsi="Times New Roman" w:cs="Times New Roman"/>
        </w:rPr>
      </w:pPr>
      <w:r w:rsidRPr="0097175B">
        <w:rPr>
          <w:rFonts w:ascii="Times New Roman" w:hAnsi="Times New Roman" w:cs="Times New Roman"/>
        </w:rPr>
        <w:t xml:space="preserve">Baddeley, A. 2017. </w:t>
      </w:r>
      <w:proofErr w:type="spellStart"/>
      <w:r w:rsidRPr="0097175B">
        <w:rPr>
          <w:rFonts w:ascii="Times New Roman" w:hAnsi="Times New Roman" w:cs="Times New Roman"/>
        </w:rPr>
        <w:t>spatstat</w:t>
      </w:r>
      <w:proofErr w:type="spellEnd"/>
      <w:r w:rsidRPr="0097175B">
        <w:rPr>
          <w:rFonts w:ascii="Times New Roman" w:hAnsi="Times New Roman" w:cs="Times New Roman"/>
        </w:rPr>
        <w:t>: Spatial Point Pattern Analysis, Model-Fitting, Simulation, Tests. &lt;http://cran.r-project.org/package=</w:t>
      </w:r>
      <w:r>
        <w:rPr>
          <w:rFonts w:ascii="Times New Roman" w:hAnsi="Times New Roman" w:cs="Times New Roman"/>
        </w:rPr>
        <w:t>spatstat</w:t>
      </w:r>
      <w:r w:rsidRPr="0097175B">
        <w:rPr>
          <w:rFonts w:ascii="Times New Roman" w:hAnsi="Times New Roman" w:cs="Times New Roman"/>
        </w:rPr>
        <w:t>&gt;.</w:t>
      </w:r>
      <w:r w:rsidR="006070CC">
        <w:rPr>
          <w:rFonts w:ascii="Times New Roman" w:hAnsi="Times New Roman" w:cs="Times New Roman"/>
        </w:rPr>
        <w:t xml:space="preserve"> </w:t>
      </w:r>
      <w:r w:rsidR="006070CC">
        <w:t>Accessed 15 November, 2015.</w:t>
      </w:r>
    </w:p>
    <w:p w14:paraId="0A4295B0" w14:textId="77777777" w:rsidR="00A80243" w:rsidRPr="0097175B" w:rsidRDefault="00A80243" w:rsidP="00A80243">
      <w:pPr>
        <w:pStyle w:val="NormalWeb"/>
        <w:spacing w:line="480" w:lineRule="auto"/>
        <w:ind w:left="480" w:hanging="480"/>
      </w:pPr>
      <w:r w:rsidRPr="0097175B">
        <w:t xml:space="preserve">Borchers, D. 2012. A non-technical overview of spatially explicit capture--recapture models. Journal of Ornithology 152:435–444. </w:t>
      </w:r>
    </w:p>
    <w:p w14:paraId="0CEA3863" w14:textId="68D58384" w:rsidR="00D71699" w:rsidRPr="0097175B" w:rsidRDefault="00D71699" w:rsidP="00787DA3">
      <w:pPr>
        <w:pStyle w:val="NormalWeb"/>
        <w:spacing w:line="480" w:lineRule="auto"/>
        <w:ind w:left="480" w:hanging="480"/>
      </w:pPr>
      <w:r w:rsidRPr="00D71699">
        <w:lastRenderedPageBreak/>
        <w:t xml:space="preserve">Borchers, D. L. and </w:t>
      </w:r>
      <w:proofErr w:type="spellStart"/>
      <w:r w:rsidRPr="00D71699">
        <w:t>Efford</w:t>
      </w:r>
      <w:proofErr w:type="spellEnd"/>
      <w:r w:rsidRPr="00D71699">
        <w:t>, M. G. 2008</w:t>
      </w:r>
      <w:r>
        <w:t>.</w:t>
      </w:r>
      <w:r w:rsidRPr="00D71699">
        <w:t xml:space="preserve"> Spatially explicit maximum likelihood methods for capture–recapture studies. Biometrics 64, 377–385.</w:t>
      </w:r>
    </w:p>
    <w:p w14:paraId="647B5DA6" w14:textId="77777777" w:rsidR="00787DA3" w:rsidRPr="0097175B" w:rsidRDefault="00787DA3" w:rsidP="00787DA3">
      <w:pPr>
        <w:pStyle w:val="NormalWeb"/>
        <w:spacing w:line="480" w:lineRule="auto"/>
        <w:ind w:left="480" w:hanging="480"/>
      </w:pPr>
      <w:r w:rsidRPr="0097175B">
        <w:t xml:space="preserve">Borchers, D. L., S. T. Buckland, and W. Zucchini. 2002. Estimating animal abundance: closed populations. Volume 13. Springer Science </w:t>
      </w:r>
      <w:r w:rsidR="00C22C4A">
        <w:t>and</w:t>
      </w:r>
      <w:r w:rsidRPr="0097175B">
        <w:t xml:space="preserve"> Business Media.</w:t>
      </w:r>
    </w:p>
    <w:p w14:paraId="6BC4907B" w14:textId="5E787381" w:rsidR="00787DA3" w:rsidRDefault="00787DA3" w:rsidP="00787DA3">
      <w:pPr>
        <w:pStyle w:val="NormalWeb"/>
        <w:spacing w:line="480" w:lineRule="auto"/>
        <w:ind w:left="480" w:hanging="480"/>
      </w:pPr>
      <w:r w:rsidRPr="0097175B">
        <w:t xml:space="preserve">Boulanger, J., S. </w:t>
      </w:r>
      <w:proofErr w:type="spellStart"/>
      <w:r w:rsidRPr="0097175B">
        <w:t>Himmer</w:t>
      </w:r>
      <w:proofErr w:type="spellEnd"/>
      <w:r w:rsidRPr="0097175B">
        <w:t xml:space="preserve">, and C. Swan. 2004. Monitoring of grizzly bear population trends and demography using DNA mark-recapture methods in the </w:t>
      </w:r>
      <w:proofErr w:type="spellStart"/>
      <w:r w:rsidRPr="0097175B">
        <w:t>Owikeno</w:t>
      </w:r>
      <w:proofErr w:type="spellEnd"/>
      <w:r w:rsidRPr="0097175B">
        <w:t xml:space="preserve"> Lake area of British Columbia. Canadian Journal of Zoology 82:1267–1277. </w:t>
      </w:r>
    </w:p>
    <w:p w14:paraId="3C0A06C4" w14:textId="38E63A24" w:rsidR="00ED7D25" w:rsidRPr="0097175B" w:rsidRDefault="00ED7D25" w:rsidP="00787DA3">
      <w:pPr>
        <w:pStyle w:val="NormalWeb"/>
        <w:spacing w:line="480" w:lineRule="auto"/>
        <w:ind w:left="480" w:hanging="480"/>
      </w:pPr>
      <w:r>
        <w:t xml:space="preserve">Boulanger, J., M. Proctor, S. </w:t>
      </w:r>
      <w:proofErr w:type="spellStart"/>
      <w:r>
        <w:t>Himmer</w:t>
      </w:r>
      <w:proofErr w:type="spellEnd"/>
      <w:r>
        <w:t xml:space="preserve">, G. Stenhouse, D. </w:t>
      </w:r>
      <w:proofErr w:type="spellStart"/>
      <w:r>
        <w:t>Paetkau</w:t>
      </w:r>
      <w:proofErr w:type="spellEnd"/>
      <w:r>
        <w:t xml:space="preserve">, and J. Cranston.  An empirical test of DNR mark–recapture sampling strategies for grizzly bears.  </w:t>
      </w:r>
      <w:proofErr w:type="spellStart"/>
      <w:r>
        <w:t>Ursus</w:t>
      </w:r>
      <w:proofErr w:type="spellEnd"/>
      <w:r>
        <w:t xml:space="preserve"> 17:149–158.</w:t>
      </w:r>
    </w:p>
    <w:p w14:paraId="46827676" w14:textId="7F00C4CC" w:rsidR="00787DA3" w:rsidRPr="0097175B" w:rsidRDefault="00787DA3" w:rsidP="00787DA3">
      <w:pPr>
        <w:pStyle w:val="NormalWeb"/>
        <w:spacing w:line="480" w:lineRule="auto"/>
        <w:ind w:left="480" w:hanging="480"/>
      </w:pPr>
      <w:r w:rsidRPr="0097175B">
        <w:t xml:space="preserve">Dreher, B. P., G. J. M. Rosa, P. M. Lukacs, K. T. Scribner, and S. R. </w:t>
      </w:r>
      <w:proofErr w:type="spellStart"/>
      <w:r w:rsidRPr="0097175B">
        <w:t>Winterstein</w:t>
      </w:r>
      <w:proofErr w:type="spellEnd"/>
      <w:r w:rsidRPr="0097175B">
        <w:t xml:space="preserve">. 2009. Subsampling </w:t>
      </w:r>
      <w:r w:rsidR="00F978E6">
        <w:t>h</w:t>
      </w:r>
      <w:r w:rsidRPr="0097175B">
        <w:t xml:space="preserve">air </w:t>
      </w:r>
      <w:r w:rsidR="00F978E6">
        <w:t>s</w:t>
      </w:r>
      <w:r w:rsidRPr="0097175B">
        <w:t xml:space="preserve">amples </w:t>
      </w:r>
      <w:r w:rsidR="00F978E6">
        <w:t>a</w:t>
      </w:r>
      <w:r w:rsidRPr="0097175B">
        <w:t xml:space="preserve">ffects </w:t>
      </w:r>
      <w:r w:rsidR="00F978E6">
        <w:t>a</w:t>
      </w:r>
      <w:r w:rsidRPr="0097175B">
        <w:t xml:space="preserve">ccuracy and </w:t>
      </w:r>
      <w:r w:rsidR="00F978E6">
        <w:t>p</w:t>
      </w:r>
      <w:r w:rsidRPr="0097175B">
        <w:t>recision of DNA-</w:t>
      </w:r>
      <w:r w:rsidR="00F978E6">
        <w:t>b</w:t>
      </w:r>
      <w:r w:rsidRPr="0097175B">
        <w:t xml:space="preserve">ased </w:t>
      </w:r>
      <w:r w:rsidR="00F978E6">
        <w:t>p</w:t>
      </w:r>
      <w:r w:rsidRPr="0097175B">
        <w:t xml:space="preserve">opulation </w:t>
      </w:r>
      <w:r w:rsidR="00F978E6">
        <w:t>e</w:t>
      </w:r>
      <w:r w:rsidRPr="0097175B">
        <w:t xml:space="preserve">stimates. Journal of Wildlife Management 73:1184–1188. </w:t>
      </w:r>
    </w:p>
    <w:p w14:paraId="41E82EFD" w14:textId="2F752EA8" w:rsidR="00153679" w:rsidRDefault="00153679" w:rsidP="00153679">
      <w:pPr>
        <w:pStyle w:val="NormalWeb"/>
        <w:spacing w:line="480" w:lineRule="auto"/>
        <w:ind w:left="480" w:hanging="480"/>
      </w:pPr>
      <w:proofErr w:type="spellStart"/>
      <w:r>
        <w:t>Drewry</w:t>
      </w:r>
      <w:proofErr w:type="spellEnd"/>
      <w:r>
        <w:t xml:space="preserve">, J.M., F.T. van </w:t>
      </w:r>
      <w:proofErr w:type="spellStart"/>
      <w:r>
        <w:t>Manen</w:t>
      </w:r>
      <w:proofErr w:type="spellEnd"/>
      <w:r>
        <w:t>, and D.M. Ruth.  2013.  Density and genetic structure of black bears in c</w:t>
      </w:r>
      <w:r w:rsidRPr="00153679">
        <w:t>oastal South Carolina</w:t>
      </w:r>
      <w:r>
        <w:t xml:space="preserve">. </w:t>
      </w:r>
      <w:r w:rsidRPr="00153679">
        <w:t>Jour</w:t>
      </w:r>
      <w:r>
        <w:t>nal of Wildlife Management 77</w:t>
      </w:r>
      <w:r w:rsidRPr="00153679">
        <w:t>:153–164</w:t>
      </w:r>
    </w:p>
    <w:p w14:paraId="1607777E" w14:textId="7F8C3C09" w:rsidR="00787DA3" w:rsidRPr="0097175B" w:rsidRDefault="00787DA3" w:rsidP="00787DA3">
      <w:pPr>
        <w:pStyle w:val="NormalWeb"/>
        <w:spacing w:line="480" w:lineRule="auto"/>
        <w:ind w:left="480" w:hanging="480"/>
      </w:pPr>
      <w:r w:rsidRPr="0097175B">
        <w:t xml:space="preserve">Ebert, C., F. Knauer, I. Storch, and U. Hohmann. 2010. Individual heterogeneity as a pitfall in population estimates based on non-invasive genetic sampling: a review and recommendations. Wildlife Biology 16:225–240. </w:t>
      </w:r>
    </w:p>
    <w:p w14:paraId="401F797F" w14:textId="6B678A68" w:rsidR="00787DA3" w:rsidRPr="0097175B" w:rsidRDefault="00787DA3" w:rsidP="00787DA3">
      <w:pPr>
        <w:pStyle w:val="NormalWeb"/>
        <w:spacing w:line="480" w:lineRule="auto"/>
        <w:ind w:left="480" w:hanging="480"/>
      </w:pPr>
      <w:proofErr w:type="spellStart"/>
      <w:r w:rsidRPr="0097175B">
        <w:t>Efford</w:t>
      </w:r>
      <w:proofErr w:type="spellEnd"/>
      <w:r w:rsidRPr="0097175B">
        <w:t xml:space="preserve">, M. 2015. </w:t>
      </w:r>
      <w:proofErr w:type="spellStart"/>
      <w:r w:rsidRPr="0097175B">
        <w:t>secr</w:t>
      </w:r>
      <w:proofErr w:type="spellEnd"/>
      <w:r w:rsidRPr="0097175B">
        <w:t>: Spatially explicit capture-recapture models. &lt;http://cran.r-project.org/package=secr&gt;.</w:t>
      </w:r>
      <w:r w:rsidR="006070CC" w:rsidRPr="006070CC">
        <w:t xml:space="preserve"> </w:t>
      </w:r>
      <w:r w:rsidR="006070CC">
        <w:t>Accessed 15 November, 2015.</w:t>
      </w:r>
    </w:p>
    <w:p w14:paraId="1284D28F" w14:textId="4EBB165C" w:rsidR="00787DA3" w:rsidRPr="0097175B" w:rsidRDefault="00787DA3" w:rsidP="00787DA3">
      <w:pPr>
        <w:pStyle w:val="NormalWeb"/>
        <w:spacing w:line="480" w:lineRule="auto"/>
        <w:ind w:left="480" w:hanging="480"/>
      </w:pPr>
      <w:proofErr w:type="spellStart"/>
      <w:r w:rsidRPr="0097175B">
        <w:lastRenderedPageBreak/>
        <w:t>Efford</w:t>
      </w:r>
      <w:proofErr w:type="spellEnd"/>
      <w:r w:rsidRPr="0097175B">
        <w:t xml:space="preserve">, M. G., B. Warburton, M. C. Coleman, and R. J. Barker. 2005. A field test of two methods for density estimation. Wildlife Society Bulletin 33:731–738. </w:t>
      </w:r>
    </w:p>
    <w:p w14:paraId="0C8E6E20" w14:textId="397B4D76" w:rsidR="00787DA3" w:rsidRPr="0097175B" w:rsidRDefault="00787DA3" w:rsidP="00787DA3">
      <w:pPr>
        <w:pStyle w:val="NormalWeb"/>
        <w:spacing w:line="480" w:lineRule="auto"/>
        <w:ind w:left="480" w:hanging="480"/>
      </w:pPr>
      <w:proofErr w:type="spellStart"/>
      <w:r w:rsidRPr="0097175B">
        <w:t>Garshelis</w:t>
      </w:r>
      <w:proofErr w:type="spellEnd"/>
      <w:r w:rsidRPr="0097175B">
        <w:t xml:space="preserve">, D. L., and K. V Noyce. 2013. Capture heterogeneity in hair-trapping of bears. </w:t>
      </w:r>
      <w:r w:rsidR="003A14C2">
        <w:t>Pages 71</w:t>
      </w:r>
      <w:r w:rsidR="003A14C2" w:rsidRPr="0097175B">
        <w:t>–85</w:t>
      </w:r>
      <w:r w:rsidR="003A14C2">
        <w:t xml:space="preserve"> in L. </w:t>
      </w:r>
      <w:proofErr w:type="spellStart"/>
      <w:r w:rsidR="003A14C2" w:rsidRPr="003A14C2">
        <w:t>Cornicelli</w:t>
      </w:r>
      <w:proofErr w:type="spellEnd"/>
      <w:r w:rsidR="003A14C2" w:rsidRPr="003A14C2">
        <w:t xml:space="preserve">, M. Carstensen, M. </w:t>
      </w:r>
      <w:proofErr w:type="spellStart"/>
      <w:r w:rsidR="003A14C2" w:rsidRPr="003A14C2">
        <w:t>Grund</w:t>
      </w:r>
      <w:proofErr w:type="spellEnd"/>
      <w:r w:rsidR="003A14C2" w:rsidRPr="003A14C2">
        <w:t>, M. Larson, and J. SW. Lawrence editors. Summaries of wildlife research findings 2015.  Minnesota Department of Natural Resources. St. Paul, USA</w:t>
      </w:r>
      <w:r w:rsidRPr="0097175B">
        <w:t>.</w:t>
      </w:r>
    </w:p>
    <w:p w14:paraId="66729903" w14:textId="3F34AA54" w:rsidR="00DC1C7A" w:rsidRDefault="00787DA3" w:rsidP="00DC1C7A">
      <w:pPr>
        <w:pStyle w:val="NormalWeb"/>
        <w:spacing w:line="480" w:lineRule="auto"/>
        <w:ind w:left="480" w:hanging="480"/>
      </w:pPr>
      <w:proofErr w:type="spellStart"/>
      <w:r w:rsidRPr="0097175B">
        <w:t>Gervasi</w:t>
      </w:r>
      <w:proofErr w:type="spellEnd"/>
      <w:r w:rsidRPr="0097175B">
        <w:t xml:space="preserve">, V., P. </w:t>
      </w:r>
      <w:proofErr w:type="spellStart"/>
      <w:r w:rsidRPr="0097175B">
        <w:t>Ciucci</w:t>
      </w:r>
      <w:proofErr w:type="spellEnd"/>
      <w:r w:rsidRPr="0097175B">
        <w:t xml:space="preserve">, J. Boulanger, M. </w:t>
      </w:r>
      <w:proofErr w:type="spellStart"/>
      <w:r w:rsidRPr="0097175B">
        <w:t>Posillico</w:t>
      </w:r>
      <w:proofErr w:type="spellEnd"/>
      <w:r w:rsidRPr="0097175B">
        <w:t xml:space="preserve">, C. </w:t>
      </w:r>
      <w:proofErr w:type="spellStart"/>
      <w:r w:rsidRPr="0097175B">
        <w:t>Sulli</w:t>
      </w:r>
      <w:proofErr w:type="spellEnd"/>
      <w:r w:rsidRPr="0097175B">
        <w:t xml:space="preserve">, S. Focardi, E. Randi, and L. </w:t>
      </w:r>
      <w:proofErr w:type="spellStart"/>
      <w:r w:rsidRPr="0097175B">
        <w:t>Boitani</w:t>
      </w:r>
      <w:proofErr w:type="spellEnd"/>
      <w:r w:rsidRPr="0097175B">
        <w:t xml:space="preserve">. 2008. A preliminary estimate of the Apennine brown bear population size based on hair-snag sampling and multiple data source mark-recapture Huggins models. </w:t>
      </w:r>
      <w:proofErr w:type="spellStart"/>
      <w:r w:rsidRPr="0097175B">
        <w:t>Ursus</w:t>
      </w:r>
      <w:proofErr w:type="spellEnd"/>
      <w:r w:rsidRPr="0097175B">
        <w:t xml:space="preserve"> 19:105–121.</w:t>
      </w:r>
    </w:p>
    <w:p w14:paraId="116F95A0" w14:textId="7CF449AF" w:rsidR="00952884" w:rsidRPr="00DC1C7A" w:rsidRDefault="00952884" w:rsidP="00DC1C7A">
      <w:pPr>
        <w:pStyle w:val="NormalWeb"/>
        <w:spacing w:line="480" w:lineRule="auto"/>
        <w:ind w:left="480" w:hanging="480"/>
      </w:pPr>
      <w:r>
        <w:t xml:space="preserve">Gould, M.J., J.W. Cain III, G.W. Roemer, W.R. Gould, and S.G. </w:t>
      </w:r>
      <w:proofErr w:type="spellStart"/>
      <w:r>
        <w:t>Liley</w:t>
      </w:r>
      <w:proofErr w:type="spellEnd"/>
      <w:r>
        <w:t xml:space="preserve">.  2018.  Density of American black bears in New Mexico.  </w:t>
      </w:r>
      <w:r w:rsidR="003A08E0">
        <w:t>Journal of Wildlife Management 82:775–788.</w:t>
      </w:r>
    </w:p>
    <w:p w14:paraId="0D7F4599" w14:textId="12655AFB" w:rsidR="00DC1C7A" w:rsidRDefault="00DC1C7A" w:rsidP="00DC1C7A">
      <w:pPr>
        <w:pStyle w:val="NormalWeb"/>
        <w:spacing w:line="480" w:lineRule="auto"/>
        <w:ind w:left="480" w:hanging="480"/>
      </w:pPr>
      <w:r w:rsidRPr="00DC1C7A">
        <w:t xml:space="preserve">Humm, J., J. W. McCown, B. K. </w:t>
      </w:r>
      <w:proofErr w:type="spellStart"/>
      <w:r w:rsidRPr="00DC1C7A">
        <w:t>Scheick</w:t>
      </w:r>
      <w:proofErr w:type="spellEnd"/>
      <w:r w:rsidRPr="00DC1C7A">
        <w:t xml:space="preserve">, and J. D. Clark. 2017. Spatially explicit population estimates for black bears based on cluster sampling. Journal of Wildlife Management 81:1187–1201. </w:t>
      </w:r>
    </w:p>
    <w:p w14:paraId="20304286" w14:textId="77777777" w:rsidR="00787DA3" w:rsidRDefault="00787DA3" w:rsidP="00787DA3">
      <w:pPr>
        <w:pStyle w:val="NormalWeb"/>
        <w:spacing w:line="480" w:lineRule="auto"/>
        <w:ind w:left="480" w:hanging="480"/>
      </w:pPr>
      <w:r>
        <w:t xml:space="preserve">Ivan, J. S., G. C. White, and T. M. Shenk. 2013a. Using auxiliary telemetry information to estimate animal density from capture–recapture data. Ecology 94:809–816. </w:t>
      </w:r>
    </w:p>
    <w:p w14:paraId="7674C407" w14:textId="77777777" w:rsidR="00787DA3" w:rsidRPr="0097175B" w:rsidRDefault="00787DA3" w:rsidP="00787DA3">
      <w:pPr>
        <w:pStyle w:val="NormalWeb"/>
        <w:spacing w:line="480" w:lineRule="auto"/>
        <w:ind w:left="480" w:hanging="480"/>
      </w:pPr>
      <w:r>
        <w:t>Ivan, J.S., White, G.C. and Shenk, T.M., 2013b. Using auxiliary telemetry information to estimate animal density from capture–recapture data. Ecology, 94(4), pp.809-816.</w:t>
      </w:r>
    </w:p>
    <w:p w14:paraId="6FB308A5" w14:textId="0C3CE588" w:rsidR="004D69CC" w:rsidRPr="004D69CC" w:rsidRDefault="00787DA3" w:rsidP="004D69CC">
      <w:pPr>
        <w:pStyle w:val="NormalWeb"/>
        <w:spacing w:line="480" w:lineRule="auto"/>
        <w:ind w:left="480" w:hanging="480"/>
      </w:pPr>
      <w:proofErr w:type="spellStart"/>
      <w:r w:rsidRPr="0097175B">
        <w:lastRenderedPageBreak/>
        <w:t>Laake</w:t>
      </w:r>
      <w:proofErr w:type="spellEnd"/>
      <w:r w:rsidRPr="0097175B">
        <w:t>, and J.L. 2013. {</w:t>
      </w:r>
      <w:proofErr w:type="spellStart"/>
      <w:r w:rsidRPr="0097175B">
        <w:t>RMark</w:t>
      </w:r>
      <w:proofErr w:type="spellEnd"/>
      <w:r w:rsidRPr="0097175B">
        <w:t>}: An R Interface for Analysis of Capture-Recapture Data with {MARK}. Seattle, {WA}. &lt;http://www.afsc.noaa.gov/Publications/ProcRpt/PR2013-01.pdf&gt;.</w:t>
      </w:r>
      <w:r w:rsidR="001635DB">
        <w:t xml:space="preserve"> Accessed 15 November, 2015.</w:t>
      </w:r>
    </w:p>
    <w:p w14:paraId="07D256FF" w14:textId="7D22A050" w:rsidR="004D69CC" w:rsidRDefault="004D69CC" w:rsidP="004D69CC">
      <w:pPr>
        <w:pStyle w:val="NormalWeb"/>
        <w:spacing w:line="480" w:lineRule="auto"/>
        <w:ind w:left="480" w:hanging="480"/>
      </w:pPr>
      <w:r w:rsidRPr="004D69CC">
        <w:t xml:space="preserve">Laufenberg, J. S., J. D. Clark, M. J. Hooker, C. L. Lowe, K. C. O’Connell-Goode, J. C. Troxler, M. M. Davidson, M. J. Chamberlain, and R. B. Chandler. 2016. Demographic rates and population viability of black bears in Louisiana. Wildlife Monographs 194. </w:t>
      </w:r>
    </w:p>
    <w:p w14:paraId="346D0750" w14:textId="6513CBD4" w:rsidR="00572E92" w:rsidRPr="0097175B" w:rsidRDefault="008F050F" w:rsidP="008F050F">
      <w:pPr>
        <w:pStyle w:val="NormalWeb"/>
        <w:spacing w:line="480" w:lineRule="auto"/>
        <w:ind w:left="480" w:hanging="480"/>
      </w:pPr>
      <w:r>
        <w:t>Lowe, C. L. 2011. Estimating population parameters of the Louisiana black bear in the Upper Atchafalaya River Basin. Thesis, University of Tennessee, Knoxville, USA.</w:t>
      </w:r>
    </w:p>
    <w:p w14:paraId="7390DD9E" w14:textId="77777777" w:rsidR="00787DA3" w:rsidRPr="0097175B" w:rsidRDefault="00787DA3" w:rsidP="00787DA3">
      <w:pPr>
        <w:pStyle w:val="NormalWeb"/>
        <w:spacing w:line="480" w:lineRule="auto"/>
        <w:ind w:left="480" w:hanging="480"/>
      </w:pPr>
      <w:r w:rsidRPr="0097175B">
        <w:t>McCrea, R. S., and B. J. T. Morgan. 2014. Analysis of Capture-Recapture Data. Chapman and Hall, CRC.</w:t>
      </w:r>
    </w:p>
    <w:p w14:paraId="68CB36A9" w14:textId="3665EB2C" w:rsidR="00787DA3" w:rsidRDefault="00787DA3" w:rsidP="00787DA3">
      <w:pPr>
        <w:pStyle w:val="NormalWeb"/>
        <w:spacing w:line="480" w:lineRule="auto"/>
        <w:ind w:left="480" w:hanging="480"/>
      </w:pPr>
      <w:r w:rsidRPr="0097175B">
        <w:t xml:space="preserve">Mills, L. S., J. J. </w:t>
      </w:r>
      <w:proofErr w:type="spellStart"/>
      <w:r w:rsidRPr="0097175B">
        <w:t>Citta</w:t>
      </w:r>
      <w:proofErr w:type="spellEnd"/>
      <w:r w:rsidRPr="0097175B">
        <w:t xml:space="preserve">, K. P. Lair, M. K. Schwartz, and D. A. </w:t>
      </w:r>
      <w:proofErr w:type="spellStart"/>
      <w:r w:rsidRPr="0097175B">
        <w:t>Tallmon</w:t>
      </w:r>
      <w:proofErr w:type="spellEnd"/>
      <w:r w:rsidRPr="0097175B">
        <w:t xml:space="preserve">. 2000. Estimating animal abundance using noninvasive DNA sampling: promise and pitfalls. Ecological applications 10:283–294. </w:t>
      </w:r>
    </w:p>
    <w:p w14:paraId="7EFBD8B0" w14:textId="571D3C34" w:rsidR="000C36C4" w:rsidRDefault="000C36C4" w:rsidP="00787DA3">
      <w:pPr>
        <w:pStyle w:val="NormalWeb"/>
        <w:spacing w:line="480" w:lineRule="auto"/>
        <w:ind w:left="480" w:hanging="480"/>
      </w:pPr>
      <w:r>
        <w:t xml:space="preserve">Morehouse, A.T. and M.S. Boyce.  2016.  Grizzly bears without borders: spatially explicit capture–recapture in southwestern Alberta.  </w:t>
      </w:r>
      <w:r w:rsidRPr="000C36C4">
        <w:t>Jour</w:t>
      </w:r>
      <w:r>
        <w:t>nal of Wildlife Management 80</w:t>
      </w:r>
      <w:r w:rsidRPr="000C36C4">
        <w:t>:1152–1166</w:t>
      </w:r>
      <w:r>
        <w:t>.</w:t>
      </w:r>
    </w:p>
    <w:p w14:paraId="56FCD3A0" w14:textId="1D6228FF" w:rsidR="00787DA3" w:rsidRDefault="00787DA3" w:rsidP="00787DA3">
      <w:pPr>
        <w:pStyle w:val="NormalWeb"/>
        <w:spacing w:line="480" w:lineRule="auto"/>
        <w:ind w:left="480" w:hanging="480"/>
      </w:pPr>
      <w:r>
        <w:t xml:space="preserve">Murphy, S. M., J. J. Cox, B. C. Augustine, J. T. Hast, J. M. Guthrie, J. Wright, J. McDermott, S. C. </w:t>
      </w:r>
      <w:proofErr w:type="spellStart"/>
      <w:r>
        <w:t>Maehr</w:t>
      </w:r>
      <w:proofErr w:type="spellEnd"/>
      <w:r>
        <w:t>, and J. H. Plaxico. 2016. Characterizing recolonization by a reintroduced bear population using genetic spatial capture–recapture. Journal of Wildlife Management 80:1390–1407.</w:t>
      </w:r>
    </w:p>
    <w:p w14:paraId="59CB7D6D" w14:textId="03F2F0E7" w:rsidR="000C36C4" w:rsidRPr="000C36C4" w:rsidRDefault="000C36C4" w:rsidP="000C36C4">
      <w:pPr>
        <w:pStyle w:val="NormalWeb"/>
        <w:spacing w:line="480" w:lineRule="auto"/>
        <w:ind w:left="480" w:hanging="480"/>
        <w:rPr>
          <w:bCs/>
        </w:rPr>
      </w:pPr>
      <w:r w:rsidRPr="000C36C4">
        <w:rPr>
          <w:bCs/>
        </w:rPr>
        <w:lastRenderedPageBreak/>
        <w:t xml:space="preserve">Murphy, </w:t>
      </w:r>
      <w:r>
        <w:rPr>
          <w:bCs/>
        </w:rPr>
        <w:t>S.M.</w:t>
      </w:r>
      <w:r w:rsidRPr="000C36C4">
        <w:rPr>
          <w:bCs/>
        </w:rPr>
        <w:t>, B.</w:t>
      </w:r>
      <w:r w:rsidRPr="008C67DE">
        <w:rPr>
          <w:bCs/>
        </w:rPr>
        <w:t xml:space="preserve"> C. Augustine</w:t>
      </w:r>
      <w:r w:rsidRPr="000C36C4">
        <w:rPr>
          <w:bCs/>
        </w:rPr>
        <w:t xml:space="preserve">, W. A. </w:t>
      </w:r>
      <w:proofErr w:type="spellStart"/>
      <w:r w:rsidRPr="000C36C4">
        <w:rPr>
          <w:bCs/>
        </w:rPr>
        <w:t>Ulrey</w:t>
      </w:r>
      <w:proofErr w:type="spellEnd"/>
      <w:r w:rsidRPr="000C36C4">
        <w:rPr>
          <w:bCs/>
        </w:rPr>
        <w:t>, J.</w:t>
      </w:r>
      <w:r w:rsidRPr="008C67DE">
        <w:rPr>
          <w:bCs/>
        </w:rPr>
        <w:t xml:space="preserve"> M. Guthrie</w:t>
      </w:r>
      <w:r w:rsidRPr="000C36C4">
        <w:rPr>
          <w:bCs/>
        </w:rPr>
        <w:t>, B.</w:t>
      </w:r>
      <w:r>
        <w:rPr>
          <w:bCs/>
        </w:rPr>
        <w:t xml:space="preserve"> </w:t>
      </w:r>
      <w:r w:rsidRPr="008C67DE">
        <w:rPr>
          <w:bCs/>
        </w:rPr>
        <w:t xml:space="preserve">K. </w:t>
      </w:r>
      <w:proofErr w:type="spellStart"/>
      <w:r w:rsidRPr="008C67DE">
        <w:rPr>
          <w:bCs/>
        </w:rPr>
        <w:t>Scheick</w:t>
      </w:r>
      <w:proofErr w:type="spellEnd"/>
      <w:r w:rsidRPr="000C36C4">
        <w:rPr>
          <w:bCs/>
        </w:rPr>
        <w:t>, J. W</w:t>
      </w:r>
      <w:r>
        <w:rPr>
          <w:bCs/>
        </w:rPr>
        <w:t>.</w:t>
      </w:r>
      <w:r w:rsidRPr="008C67DE">
        <w:rPr>
          <w:bCs/>
        </w:rPr>
        <w:t xml:space="preserve"> McCown, </w:t>
      </w:r>
      <w:r>
        <w:rPr>
          <w:bCs/>
        </w:rPr>
        <w:t xml:space="preserve">and </w:t>
      </w:r>
      <w:r w:rsidRPr="000C36C4">
        <w:rPr>
          <w:bCs/>
        </w:rPr>
        <w:t>J</w:t>
      </w:r>
      <w:r>
        <w:rPr>
          <w:bCs/>
        </w:rPr>
        <w:t>.</w:t>
      </w:r>
      <w:r w:rsidRPr="008C67DE">
        <w:rPr>
          <w:bCs/>
        </w:rPr>
        <w:t xml:space="preserve"> J. Cox</w:t>
      </w:r>
      <w:r w:rsidRPr="000C36C4">
        <w:rPr>
          <w:bCs/>
        </w:rPr>
        <w:t xml:space="preserve">.  </w:t>
      </w:r>
      <w:r>
        <w:rPr>
          <w:bCs/>
        </w:rPr>
        <w:t xml:space="preserve">2017. </w:t>
      </w:r>
      <w:r w:rsidRPr="000C36C4">
        <w:rPr>
          <w:bCs/>
        </w:rPr>
        <w:t xml:space="preserve">Consequences of </w:t>
      </w:r>
      <w:r>
        <w:rPr>
          <w:bCs/>
        </w:rPr>
        <w:t xml:space="preserve">severe habitat fragmentation on </w:t>
      </w:r>
      <w:r w:rsidRPr="000C36C4">
        <w:rPr>
          <w:bCs/>
        </w:rPr>
        <w:t>density, genetics, and spatial capture-recapture</w:t>
      </w:r>
      <w:r>
        <w:rPr>
          <w:bCs/>
        </w:rPr>
        <w:t xml:space="preserve"> </w:t>
      </w:r>
      <w:r w:rsidRPr="000C36C4">
        <w:rPr>
          <w:bCs/>
        </w:rPr>
        <w:t xml:space="preserve">analysis of a small bear population. </w:t>
      </w:r>
      <w:proofErr w:type="spellStart"/>
      <w:r w:rsidRPr="000C36C4">
        <w:rPr>
          <w:bCs/>
        </w:rPr>
        <w:t>PLoS</w:t>
      </w:r>
      <w:proofErr w:type="spellEnd"/>
      <w:r w:rsidRPr="000C36C4">
        <w:rPr>
          <w:bCs/>
        </w:rPr>
        <w:t xml:space="preserve"> ONE 12(7): e0181849. h</w:t>
      </w:r>
      <w:r>
        <w:rPr>
          <w:bCs/>
        </w:rPr>
        <w:t>ttps://doi.org/10.1371/journal.</w:t>
      </w:r>
      <w:r w:rsidRPr="000C36C4">
        <w:rPr>
          <w:bCs/>
        </w:rPr>
        <w:t>pone.0181849</w:t>
      </w:r>
      <w:r>
        <w:rPr>
          <w:bCs/>
        </w:rPr>
        <w:t xml:space="preserve"> </w:t>
      </w:r>
    </w:p>
    <w:p w14:paraId="3C4F7FFC" w14:textId="36B16B5D" w:rsidR="00787DA3" w:rsidRDefault="00787DA3" w:rsidP="00787DA3">
      <w:pPr>
        <w:pStyle w:val="NormalWeb"/>
        <w:spacing w:line="480" w:lineRule="auto"/>
        <w:ind w:left="480" w:hanging="480"/>
      </w:pPr>
      <w:r w:rsidRPr="0097175B">
        <w:t xml:space="preserve">Petit, E., and N. </w:t>
      </w:r>
      <w:proofErr w:type="spellStart"/>
      <w:r w:rsidRPr="0097175B">
        <w:t>Valiere</w:t>
      </w:r>
      <w:proofErr w:type="spellEnd"/>
      <w:r w:rsidRPr="0097175B">
        <w:t xml:space="preserve">. 2006. Estimating population size with noninvasive capture-mark-recapture data. Conservation Biology 20:1062–1073. </w:t>
      </w:r>
    </w:p>
    <w:p w14:paraId="4F70AD7E" w14:textId="220C1C94" w:rsidR="00D57B71" w:rsidRPr="00D57B71" w:rsidRDefault="00D57B71" w:rsidP="00D57B71">
      <w:pPr>
        <w:pStyle w:val="NormalWeb"/>
        <w:spacing w:line="480" w:lineRule="auto"/>
        <w:ind w:left="480" w:hanging="480"/>
      </w:pPr>
      <w:r w:rsidRPr="00D57B71">
        <w:t xml:space="preserve">Proctor, M., B. McLellan, J. Boulanger, C. Apps, G. Stenhouse, D. </w:t>
      </w:r>
      <w:proofErr w:type="spellStart"/>
      <w:r w:rsidRPr="00D57B71">
        <w:t>Paetkau</w:t>
      </w:r>
      <w:proofErr w:type="spellEnd"/>
      <w:r w:rsidRPr="00D57B71">
        <w:t xml:space="preserve">, and G. Mowat. 2010. Ecological investigations of grizzly bears in Canada using DNA from hair, 1995–2005: a review of methods and progress. </w:t>
      </w:r>
      <w:proofErr w:type="spellStart"/>
      <w:r w:rsidRPr="00D57B71">
        <w:t>Ursus</w:t>
      </w:r>
      <w:proofErr w:type="spellEnd"/>
      <w:r w:rsidRPr="00D57B71">
        <w:t xml:space="preserve"> 21:169-188.</w:t>
      </w:r>
    </w:p>
    <w:p w14:paraId="50EDBEBD" w14:textId="78687AC1" w:rsidR="00787DA3" w:rsidRPr="0097175B" w:rsidRDefault="00787DA3" w:rsidP="00787DA3">
      <w:pPr>
        <w:pStyle w:val="NormalWeb"/>
        <w:spacing w:line="480" w:lineRule="auto"/>
        <w:ind w:left="480" w:hanging="480"/>
      </w:pPr>
      <w:r w:rsidRPr="0097175B">
        <w:t xml:space="preserve">R Core Team. 2015. R: A Language and Environment for </w:t>
      </w:r>
      <w:commentRangeStart w:id="83"/>
      <w:commentRangeStart w:id="84"/>
      <w:commentRangeStart w:id="85"/>
      <w:r w:rsidRPr="0097175B">
        <w:t>Statistical Computing. Vienna, Austria. &lt;http://www.r-project.org/&gt;.</w:t>
      </w:r>
      <w:commentRangeEnd w:id="83"/>
      <w:r w:rsidR="003E35E3">
        <w:rPr>
          <w:rStyle w:val="CommentReference"/>
          <w:rFonts w:asciiTheme="minorHAnsi" w:eastAsiaTheme="minorHAnsi" w:hAnsiTheme="minorHAnsi" w:cstheme="minorBidi"/>
        </w:rPr>
        <w:commentReference w:id="83"/>
      </w:r>
      <w:commentRangeEnd w:id="84"/>
      <w:r w:rsidR="00324723">
        <w:rPr>
          <w:rStyle w:val="CommentReference"/>
          <w:rFonts w:asciiTheme="minorHAnsi" w:eastAsiaTheme="minorHAnsi" w:hAnsiTheme="minorHAnsi" w:cstheme="minorBidi"/>
        </w:rPr>
        <w:commentReference w:id="84"/>
      </w:r>
      <w:commentRangeEnd w:id="85"/>
      <w:r w:rsidR="00996074">
        <w:rPr>
          <w:rStyle w:val="CommentReference"/>
          <w:rFonts w:asciiTheme="minorHAnsi" w:eastAsiaTheme="minorHAnsi" w:hAnsiTheme="minorHAnsi" w:cstheme="minorBidi"/>
        </w:rPr>
        <w:commentReference w:id="85"/>
      </w:r>
      <w:r w:rsidR="006070CC">
        <w:t xml:space="preserve"> Accessed 15 November, 2015.</w:t>
      </w:r>
    </w:p>
    <w:p w14:paraId="4BBB2A7B" w14:textId="4E9A405D" w:rsidR="00787DA3" w:rsidRDefault="00787DA3" w:rsidP="00787DA3">
      <w:pPr>
        <w:pStyle w:val="NormalWeb"/>
        <w:spacing w:line="480" w:lineRule="auto"/>
        <w:ind w:left="480" w:hanging="480"/>
      </w:pPr>
      <w:proofErr w:type="spellStart"/>
      <w:r w:rsidRPr="0097175B">
        <w:t>Royle</w:t>
      </w:r>
      <w:proofErr w:type="spellEnd"/>
      <w:r w:rsidRPr="0097175B">
        <w:t xml:space="preserve">, J. A., R. B. Chandler, R. </w:t>
      </w:r>
      <w:proofErr w:type="spellStart"/>
      <w:r w:rsidRPr="0097175B">
        <w:t>Sollmann</w:t>
      </w:r>
      <w:proofErr w:type="spellEnd"/>
      <w:r w:rsidRPr="0097175B">
        <w:t>, and B. Gardner. 2013. Spatial capture-recapture. Academic Press.</w:t>
      </w:r>
    </w:p>
    <w:p w14:paraId="0EA410D2" w14:textId="1C536CD0" w:rsidR="00701333" w:rsidRPr="0097175B" w:rsidRDefault="00701333" w:rsidP="00701333">
      <w:pPr>
        <w:pStyle w:val="NormalWeb"/>
        <w:spacing w:line="480" w:lineRule="auto"/>
        <w:ind w:left="480" w:hanging="480"/>
      </w:pPr>
      <w:proofErr w:type="spellStart"/>
      <w:r w:rsidRPr="00701333">
        <w:t>Sawaya</w:t>
      </w:r>
      <w:proofErr w:type="spellEnd"/>
      <w:r w:rsidRPr="00701333">
        <w:t xml:space="preserve"> M</w:t>
      </w:r>
      <w:r>
        <w:t>.</w:t>
      </w:r>
      <w:r w:rsidRPr="00701333">
        <w:t>A</w:t>
      </w:r>
      <w:r>
        <w:t>.</w:t>
      </w:r>
      <w:r w:rsidRPr="00701333">
        <w:t xml:space="preserve">, </w:t>
      </w:r>
      <w:r>
        <w:t xml:space="preserve">J.B. </w:t>
      </w:r>
      <w:proofErr w:type="spellStart"/>
      <w:r>
        <w:t>Stetz</w:t>
      </w:r>
      <w:proofErr w:type="spellEnd"/>
      <w:r w:rsidRPr="00701333">
        <w:t xml:space="preserve">, </w:t>
      </w:r>
      <w:r>
        <w:t>A.P. Clevenger</w:t>
      </w:r>
      <w:r w:rsidRPr="00701333">
        <w:t xml:space="preserve">, </w:t>
      </w:r>
      <w:r>
        <w:t xml:space="preserve">M.L. </w:t>
      </w:r>
      <w:proofErr w:type="spellStart"/>
      <w:r>
        <w:t>Gibeau</w:t>
      </w:r>
      <w:proofErr w:type="spellEnd"/>
      <w:r w:rsidRPr="00701333">
        <w:t xml:space="preserve">, </w:t>
      </w:r>
      <w:r>
        <w:t xml:space="preserve">and S.T. </w:t>
      </w:r>
      <w:r w:rsidRPr="00701333">
        <w:t>Kali</w:t>
      </w:r>
      <w:r>
        <w:t>nowski.  2012. Estimating grizzly and black bear population abundance and trend in Banff National Park using noninvasive genetic s</w:t>
      </w:r>
      <w:r w:rsidRPr="00701333">
        <w:t xml:space="preserve">ampling. </w:t>
      </w:r>
      <w:proofErr w:type="spellStart"/>
      <w:r w:rsidRPr="00701333">
        <w:t>PLoS</w:t>
      </w:r>
      <w:proofErr w:type="spellEnd"/>
      <w:r w:rsidRPr="00701333">
        <w:t xml:space="preserve"> ONE 7(5): e34777. doi:10.1371/journal.pone.0034777</w:t>
      </w:r>
    </w:p>
    <w:p w14:paraId="66599802" w14:textId="3DCE5D70" w:rsidR="00787DA3" w:rsidRDefault="00787DA3" w:rsidP="00787DA3">
      <w:pPr>
        <w:pStyle w:val="NormalWeb"/>
        <w:spacing w:line="480" w:lineRule="auto"/>
        <w:ind w:left="480" w:hanging="480"/>
      </w:pPr>
      <w:proofErr w:type="spellStart"/>
      <w:r w:rsidRPr="0097175B">
        <w:t>Settlage</w:t>
      </w:r>
      <w:proofErr w:type="spellEnd"/>
      <w:r w:rsidRPr="0097175B">
        <w:t xml:space="preserve">, K. E., F. T. MANEN, J. D. Clark, and T. L. King. 2008. Challenges of DNA-Based Mark-Recapture Studies of American Black Bears. The Journal of Wildlife Management 72:1035–1042. </w:t>
      </w:r>
    </w:p>
    <w:p w14:paraId="30E3636F" w14:textId="54ECA96A" w:rsidR="00701333" w:rsidRDefault="00701333" w:rsidP="00701333">
      <w:pPr>
        <w:pStyle w:val="NormalWeb"/>
        <w:spacing w:line="480" w:lineRule="auto"/>
        <w:ind w:left="480" w:hanging="480"/>
      </w:pPr>
      <w:r w:rsidRPr="00701333">
        <w:lastRenderedPageBreak/>
        <w:t xml:space="preserve">Thompson, </w:t>
      </w:r>
      <w:r>
        <w:t>L.M., F.</w:t>
      </w:r>
      <w:r w:rsidRPr="00701333">
        <w:t xml:space="preserve"> T. van </w:t>
      </w:r>
      <w:proofErr w:type="spellStart"/>
      <w:r w:rsidRPr="00701333">
        <w:t>Manen</w:t>
      </w:r>
      <w:proofErr w:type="spellEnd"/>
      <w:r>
        <w:t>, and T.</w:t>
      </w:r>
      <w:r w:rsidRPr="00701333">
        <w:t xml:space="preserve"> L. King</w:t>
      </w:r>
      <w:r>
        <w:t xml:space="preserve">.  2005. </w:t>
      </w:r>
      <w:r w:rsidRPr="00701333">
        <w:t>Geostatistical analysis of</w:t>
      </w:r>
      <w:r>
        <w:t xml:space="preserve"> allele presence patterns among </w:t>
      </w:r>
      <w:r w:rsidRPr="00701333">
        <w:t>American black bears in eastern North Carolina</w:t>
      </w:r>
      <w:r>
        <w:t xml:space="preserve">. </w:t>
      </w:r>
      <w:proofErr w:type="spellStart"/>
      <w:r>
        <w:t>Ursus</w:t>
      </w:r>
      <w:proofErr w:type="spellEnd"/>
      <w:r>
        <w:t xml:space="preserve"> 16:59–69.</w:t>
      </w:r>
    </w:p>
    <w:p w14:paraId="76AAC57C" w14:textId="2DDB0F02" w:rsidR="00AE0DF6" w:rsidRPr="008C67DE" w:rsidRDefault="00AE0DF6" w:rsidP="00AE0DF6">
      <w:pPr>
        <w:pStyle w:val="NormalWeb"/>
        <w:spacing w:line="480" w:lineRule="auto"/>
        <w:ind w:left="480" w:hanging="480"/>
        <w:rPr>
          <w:sz w:val="28"/>
        </w:rPr>
      </w:pPr>
      <w:proofErr w:type="spellStart"/>
      <w:r w:rsidRPr="00F709C2">
        <w:rPr>
          <w:szCs w:val="22"/>
        </w:rPr>
        <w:t>Tredick</w:t>
      </w:r>
      <w:proofErr w:type="spellEnd"/>
      <w:r w:rsidRPr="00F709C2">
        <w:rPr>
          <w:szCs w:val="22"/>
        </w:rPr>
        <w:t>, C.A., and M.R. Vaughan. 2009. DNA-based population demographics of black bears in coastal North Carolina and Virginia. Journal of Wildlife Management 73:1031–1039.</w:t>
      </w:r>
    </w:p>
    <w:p w14:paraId="4EE3B267" w14:textId="14B66F17" w:rsidR="00787DA3" w:rsidRPr="0097175B" w:rsidRDefault="00787DA3" w:rsidP="00787DA3">
      <w:pPr>
        <w:pStyle w:val="NormalWeb"/>
        <w:spacing w:line="480" w:lineRule="auto"/>
        <w:ind w:left="480" w:hanging="480"/>
      </w:pPr>
      <w:proofErr w:type="spellStart"/>
      <w:r w:rsidRPr="0097175B">
        <w:t>Tredick</w:t>
      </w:r>
      <w:proofErr w:type="spellEnd"/>
      <w:r w:rsidRPr="0097175B">
        <w:t xml:space="preserve">, C. A., M. R. Vaughan, D. F. Stauffer, S. L. </w:t>
      </w:r>
      <w:proofErr w:type="spellStart"/>
      <w:r w:rsidRPr="0097175B">
        <w:t>Simek</w:t>
      </w:r>
      <w:proofErr w:type="spellEnd"/>
      <w:r w:rsidRPr="0097175B">
        <w:t xml:space="preserve">, and T. Eason. 2007. Sub-sampling genetic data to estimate black bear population size: a case study. </w:t>
      </w:r>
      <w:proofErr w:type="spellStart"/>
      <w:r w:rsidRPr="0097175B">
        <w:t>Ursus</w:t>
      </w:r>
      <w:proofErr w:type="spellEnd"/>
      <w:r w:rsidRPr="0097175B">
        <w:t xml:space="preserve"> 18:179–188. </w:t>
      </w:r>
    </w:p>
    <w:p w14:paraId="57DA78A8" w14:textId="13419494" w:rsidR="00D57B71" w:rsidRDefault="00787DA3" w:rsidP="00540F5C">
      <w:pPr>
        <w:spacing w:line="480" w:lineRule="auto"/>
        <w:ind w:left="720" w:hanging="720"/>
        <w:rPr>
          <w:rFonts w:ascii="Times New Roman" w:hAnsi="Times New Roman" w:cs="Times New Roman"/>
        </w:rPr>
      </w:pPr>
      <w:r w:rsidRPr="0083678D">
        <w:rPr>
          <w:rFonts w:ascii="Times New Roman" w:hAnsi="Times New Roman" w:cs="Times New Roman"/>
        </w:rPr>
        <w:t xml:space="preserve">White, G. C., and T. M. Shenk. 2001. Population estimation with radio-marked animals. Pages 329–350 in J. J. </w:t>
      </w:r>
      <w:proofErr w:type="spellStart"/>
      <w:r w:rsidRPr="0083678D">
        <w:rPr>
          <w:rFonts w:ascii="Times New Roman" w:hAnsi="Times New Roman" w:cs="Times New Roman"/>
        </w:rPr>
        <w:t>Millspaugh</w:t>
      </w:r>
      <w:proofErr w:type="spellEnd"/>
      <w:r w:rsidRPr="0083678D">
        <w:rPr>
          <w:rFonts w:ascii="Times New Roman" w:hAnsi="Times New Roman" w:cs="Times New Roman"/>
        </w:rPr>
        <w:t xml:space="preserve"> and J. M. </w:t>
      </w:r>
      <w:proofErr w:type="spellStart"/>
      <w:r w:rsidRPr="0083678D">
        <w:rPr>
          <w:rFonts w:ascii="Times New Roman" w:hAnsi="Times New Roman" w:cs="Times New Roman"/>
        </w:rPr>
        <w:t>Marzluff</w:t>
      </w:r>
      <w:proofErr w:type="spellEnd"/>
      <w:r w:rsidRPr="0083678D">
        <w:rPr>
          <w:rFonts w:ascii="Times New Roman" w:hAnsi="Times New Roman" w:cs="Times New Roman"/>
        </w:rPr>
        <w:t>, editors. Radio tracking and animal populations. Academic Press, San Diego, California,</w:t>
      </w:r>
      <w:r>
        <w:rPr>
          <w:rFonts w:ascii="Times New Roman" w:hAnsi="Times New Roman" w:cs="Times New Roman"/>
        </w:rPr>
        <w:t xml:space="preserve"> </w:t>
      </w:r>
      <w:r w:rsidRPr="0083678D">
        <w:rPr>
          <w:rFonts w:ascii="Times New Roman" w:hAnsi="Times New Roman" w:cs="Times New Roman"/>
        </w:rPr>
        <w:t>USA.</w:t>
      </w:r>
    </w:p>
    <w:p w14:paraId="55EDA71D" w14:textId="32278F43" w:rsidR="00C71381" w:rsidRDefault="00C71381" w:rsidP="00C71381">
      <w:pPr>
        <w:spacing w:line="480" w:lineRule="auto"/>
        <w:ind w:left="720" w:hanging="720"/>
        <w:rPr>
          <w:rFonts w:ascii="Times New Roman" w:hAnsi="Times New Roman" w:cs="Times New Roman"/>
        </w:rPr>
      </w:pPr>
      <w:r w:rsidRPr="00C71381">
        <w:rPr>
          <w:rFonts w:ascii="Times New Roman" w:hAnsi="Times New Roman" w:cs="Times New Roman"/>
        </w:rPr>
        <w:t>Wilson, K. R., and D. R. Anderson. 1985. Evaluation of two density estimators of small mammal population size. Journal of Mammalogy 66:13–21.</w:t>
      </w:r>
    </w:p>
    <w:p w14:paraId="23F7B913" w14:textId="5CE8C6D1" w:rsidR="00C71381" w:rsidRDefault="00C71381" w:rsidP="00540F5C">
      <w:pPr>
        <w:spacing w:line="480" w:lineRule="auto"/>
        <w:ind w:left="720" w:hanging="720"/>
        <w:rPr>
          <w:rFonts w:ascii="Times New Roman" w:hAnsi="Times New Roman" w:cs="Times New Roman"/>
        </w:rPr>
      </w:pPr>
      <w:r w:rsidRPr="00C71381">
        <w:rPr>
          <w:rFonts w:ascii="Times New Roman" w:hAnsi="Times New Roman" w:cs="Times New Roman"/>
        </w:rPr>
        <w:t>Wilton C</w:t>
      </w:r>
      <w:r>
        <w:rPr>
          <w:rFonts w:ascii="Times New Roman" w:hAnsi="Times New Roman" w:cs="Times New Roman"/>
        </w:rPr>
        <w:t>.</w:t>
      </w:r>
      <w:r w:rsidRPr="00C71381">
        <w:rPr>
          <w:rFonts w:ascii="Times New Roman" w:hAnsi="Times New Roman" w:cs="Times New Roman"/>
        </w:rPr>
        <w:t>M</w:t>
      </w:r>
      <w:r>
        <w:rPr>
          <w:rFonts w:ascii="Times New Roman" w:hAnsi="Times New Roman" w:cs="Times New Roman"/>
        </w:rPr>
        <w:t>.</w:t>
      </w:r>
      <w:r w:rsidRPr="00C71381">
        <w:rPr>
          <w:rFonts w:ascii="Times New Roman" w:hAnsi="Times New Roman" w:cs="Times New Roman"/>
        </w:rPr>
        <w:t xml:space="preserve">, </w:t>
      </w:r>
      <w:r>
        <w:rPr>
          <w:rFonts w:ascii="Times New Roman" w:hAnsi="Times New Roman" w:cs="Times New Roman"/>
        </w:rPr>
        <w:t>E.E. Puckett</w:t>
      </w:r>
      <w:r w:rsidRPr="00C71381">
        <w:rPr>
          <w:rFonts w:ascii="Times New Roman" w:hAnsi="Times New Roman" w:cs="Times New Roman"/>
        </w:rPr>
        <w:t xml:space="preserve">, </w:t>
      </w:r>
      <w:r>
        <w:rPr>
          <w:rFonts w:ascii="Times New Roman" w:hAnsi="Times New Roman" w:cs="Times New Roman"/>
        </w:rPr>
        <w:t xml:space="preserve">J. </w:t>
      </w:r>
      <w:proofErr w:type="spellStart"/>
      <w:r>
        <w:rPr>
          <w:rFonts w:ascii="Times New Roman" w:hAnsi="Times New Roman" w:cs="Times New Roman"/>
        </w:rPr>
        <w:t>Beringer</w:t>
      </w:r>
      <w:proofErr w:type="spellEnd"/>
      <w:r w:rsidRPr="00C71381">
        <w:rPr>
          <w:rFonts w:ascii="Times New Roman" w:hAnsi="Times New Roman" w:cs="Times New Roman"/>
        </w:rPr>
        <w:t xml:space="preserve">, </w:t>
      </w:r>
      <w:r>
        <w:rPr>
          <w:rFonts w:ascii="Times New Roman" w:hAnsi="Times New Roman" w:cs="Times New Roman"/>
        </w:rPr>
        <w:t>B. Gardner</w:t>
      </w:r>
      <w:r w:rsidRPr="00C71381">
        <w:rPr>
          <w:rFonts w:ascii="Times New Roman" w:hAnsi="Times New Roman" w:cs="Times New Roman"/>
        </w:rPr>
        <w:t xml:space="preserve">, </w:t>
      </w:r>
      <w:r>
        <w:rPr>
          <w:rFonts w:ascii="Times New Roman" w:hAnsi="Times New Roman" w:cs="Times New Roman"/>
        </w:rPr>
        <w:t xml:space="preserve">L.S. Eggert, and J.L. </w:t>
      </w:r>
      <w:proofErr w:type="spellStart"/>
      <w:r>
        <w:rPr>
          <w:rFonts w:ascii="Times New Roman" w:hAnsi="Times New Roman" w:cs="Times New Roman"/>
        </w:rPr>
        <w:t>Belant</w:t>
      </w:r>
      <w:proofErr w:type="spellEnd"/>
      <w:r>
        <w:rPr>
          <w:rFonts w:ascii="Times New Roman" w:hAnsi="Times New Roman" w:cs="Times New Roman"/>
        </w:rPr>
        <w:t>. 2014. Trap array configuration influences estimates and precision of black bear density and a</w:t>
      </w:r>
      <w:r w:rsidRPr="00C71381">
        <w:rPr>
          <w:rFonts w:ascii="Times New Roman" w:hAnsi="Times New Roman" w:cs="Times New Roman"/>
        </w:rPr>
        <w:t xml:space="preserve">bundance. </w:t>
      </w:r>
      <w:proofErr w:type="spellStart"/>
      <w:r w:rsidRPr="00C71381">
        <w:rPr>
          <w:rFonts w:ascii="Times New Roman" w:hAnsi="Times New Roman" w:cs="Times New Roman"/>
        </w:rPr>
        <w:t>PLoS</w:t>
      </w:r>
      <w:proofErr w:type="spellEnd"/>
      <w:r w:rsidRPr="00C71381">
        <w:rPr>
          <w:rFonts w:ascii="Times New Roman" w:hAnsi="Times New Roman" w:cs="Times New Roman"/>
        </w:rPr>
        <w:t xml:space="preserve"> ONE 9(10): e111257. doi:10.1371/journal.pone.0111257</w:t>
      </w:r>
    </w:p>
    <w:p w14:paraId="0301BE85" w14:textId="0FB376CF" w:rsidR="005A3EB2" w:rsidRDefault="00D57B71" w:rsidP="00D57B71">
      <w:pPr>
        <w:spacing w:line="480" w:lineRule="auto"/>
        <w:ind w:left="720" w:hanging="720"/>
        <w:rPr>
          <w:rFonts w:ascii="Times New Roman" w:hAnsi="Times New Roman" w:cs="Times New Roman"/>
        </w:rPr>
      </w:pPr>
      <w:r w:rsidRPr="00D57B71">
        <w:rPr>
          <w:rFonts w:ascii="Times New Roman" w:hAnsi="Times New Roman" w:cs="Times New Roman"/>
        </w:rPr>
        <w:t xml:space="preserve">Woods, J.G., D. </w:t>
      </w:r>
      <w:proofErr w:type="spellStart"/>
      <w:r w:rsidRPr="00D57B71">
        <w:rPr>
          <w:rFonts w:ascii="Times New Roman" w:hAnsi="Times New Roman" w:cs="Times New Roman"/>
        </w:rPr>
        <w:t>Paetkau</w:t>
      </w:r>
      <w:proofErr w:type="spellEnd"/>
      <w:r w:rsidRPr="00D57B71">
        <w:rPr>
          <w:rFonts w:ascii="Times New Roman" w:hAnsi="Times New Roman" w:cs="Times New Roman"/>
        </w:rPr>
        <w:t xml:space="preserve">, D. Lewis, B.N. McLellan, M. Proctor, and C. Strobeck. 1999. Genetic tagging of free-ranging black and brown bears. Wildlife Society Bulletin 27:616–627. </w:t>
      </w:r>
      <w:r w:rsidR="005A3EB2">
        <w:rPr>
          <w:rFonts w:ascii="Times New Roman" w:hAnsi="Times New Roman" w:cs="Times New Roman"/>
        </w:rPr>
        <w:br w:type="page"/>
      </w:r>
    </w:p>
    <w:p w14:paraId="6E2D99A4" w14:textId="77A43131" w:rsidR="00C1151B" w:rsidRPr="00294E0E" w:rsidRDefault="00C1151B" w:rsidP="00C1151B">
      <w:pPr>
        <w:pStyle w:val="Caption"/>
        <w:spacing w:line="360" w:lineRule="auto"/>
        <w:rPr>
          <w:rFonts w:ascii="Times New Roman" w:hAnsi="Times New Roman" w:cs="Times New Roman"/>
          <w:i w:val="0"/>
        </w:rPr>
      </w:pPr>
      <w:bookmarkStart w:id="86" w:name="_Ref533069932"/>
      <w:bookmarkStart w:id="87" w:name="_Ref533423195"/>
      <w:r w:rsidRPr="005A0B0A">
        <w:rPr>
          <w:i w:val="0"/>
        </w:rPr>
        <w:lastRenderedPageBreak/>
        <w:t xml:space="preserve">Figure </w:t>
      </w:r>
      <w:r>
        <w:rPr>
          <w:i w:val="0"/>
        </w:rPr>
        <w:fldChar w:fldCharType="begin"/>
      </w:r>
      <w:r>
        <w:rPr>
          <w:i w:val="0"/>
        </w:rPr>
        <w:instrText xml:space="preserve"> SEQ Figure \* ARABIC </w:instrText>
      </w:r>
      <w:r>
        <w:rPr>
          <w:i w:val="0"/>
        </w:rPr>
        <w:fldChar w:fldCharType="separate"/>
      </w:r>
      <w:r w:rsidR="00954B25">
        <w:rPr>
          <w:i w:val="0"/>
          <w:noProof/>
        </w:rPr>
        <w:t>1</w:t>
      </w:r>
      <w:r>
        <w:rPr>
          <w:i w:val="0"/>
        </w:rPr>
        <w:fldChar w:fldCharType="end"/>
      </w:r>
      <w:bookmarkEnd w:id="86"/>
      <w:r w:rsidRPr="005A0B0A">
        <w:rPr>
          <w:rFonts w:ascii="Times New Roman" w:hAnsi="Times New Roman" w:cs="Times New Roman"/>
        </w:rPr>
        <w:t>.</w:t>
      </w:r>
      <w:r w:rsidRPr="00294E0E">
        <w:rPr>
          <w:rFonts w:ascii="Times New Roman" w:hAnsi="Times New Roman" w:cs="Times New Roman"/>
          <w:i w:val="0"/>
        </w:rPr>
        <w:t xml:space="preserve"> Matrix of </w:t>
      </w:r>
      <w:r>
        <w:rPr>
          <w:rFonts w:ascii="Times New Roman" w:hAnsi="Times New Roman" w:cs="Times New Roman"/>
          <w:i w:val="0"/>
        </w:rPr>
        <w:t xml:space="preserve">behavioral and density effects included in 8 </w:t>
      </w:r>
      <w:r w:rsidRPr="00294E0E">
        <w:rPr>
          <w:rFonts w:ascii="Times New Roman" w:hAnsi="Times New Roman" w:cs="Times New Roman"/>
          <w:i w:val="0"/>
        </w:rPr>
        <w:t xml:space="preserve">scenarios </w:t>
      </w:r>
      <w:r>
        <w:rPr>
          <w:rFonts w:ascii="Times New Roman" w:hAnsi="Times New Roman" w:cs="Times New Roman"/>
          <w:i w:val="0"/>
        </w:rPr>
        <w:t>used to generate simulated capture histories used</w:t>
      </w:r>
      <w:r w:rsidRPr="00294E0E">
        <w:rPr>
          <w:rFonts w:ascii="Times New Roman" w:hAnsi="Times New Roman" w:cs="Times New Roman"/>
          <w:i w:val="0"/>
        </w:rPr>
        <w:t xml:space="preserve"> in this study. Shaded boxes represent the presence of a given effect </w:t>
      </w:r>
      <w:r>
        <w:rPr>
          <w:rFonts w:ascii="Times New Roman" w:hAnsi="Times New Roman" w:cs="Times New Roman"/>
          <w:i w:val="0"/>
        </w:rPr>
        <w:t xml:space="preserve">in </w:t>
      </w:r>
      <w:r w:rsidRPr="00294E0E">
        <w:rPr>
          <w:rFonts w:ascii="Times New Roman" w:hAnsi="Times New Roman" w:cs="Times New Roman"/>
          <w:i w:val="0"/>
        </w:rPr>
        <w:t>the simulated capture histories.</w:t>
      </w:r>
      <w:bookmarkEnd w:id="87"/>
      <w:r w:rsidRPr="00294E0E">
        <w:rPr>
          <w:rFonts w:ascii="Times New Roman" w:hAnsi="Times New Roman" w:cs="Times New Roman"/>
          <w:i w:val="0"/>
        </w:rPr>
        <w:t xml:space="preserve"> </w:t>
      </w:r>
    </w:p>
    <w:tbl>
      <w:tblPr>
        <w:tblStyle w:val="TableGrid"/>
        <w:tblW w:w="10525" w:type="dxa"/>
        <w:tblLayout w:type="fixed"/>
        <w:tblLook w:val="04A0" w:firstRow="1" w:lastRow="0" w:firstColumn="1" w:lastColumn="0" w:noHBand="0" w:noVBand="1"/>
      </w:tblPr>
      <w:tblGrid>
        <w:gridCol w:w="1345"/>
        <w:gridCol w:w="1440"/>
        <w:gridCol w:w="1170"/>
        <w:gridCol w:w="540"/>
        <w:gridCol w:w="450"/>
        <w:gridCol w:w="450"/>
        <w:gridCol w:w="450"/>
        <w:gridCol w:w="450"/>
        <w:gridCol w:w="450"/>
        <w:gridCol w:w="450"/>
        <w:gridCol w:w="450"/>
        <w:gridCol w:w="1350"/>
        <w:gridCol w:w="1530"/>
      </w:tblGrid>
      <w:tr w:rsidR="00C1151B" w:rsidRPr="00294E0E" w14:paraId="15C14B5B" w14:textId="77777777" w:rsidTr="00A03A56">
        <w:trPr>
          <w:trHeight w:val="341"/>
        </w:trPr>
        <w:tc>
          <w:tcPr>
            <w:tcW w:w="1345" w:type="dxa"/>
            <w:vMerge w:val="restart"/>
            <w:tcBorders>
              <w:tr2bl w:val="nil"/>
            </w:tcBorders>
            <w:shd w:val="clear" w:color="auto" w:fill="auto"/>
          </w:tcPr>
          <w:p w14:paraId="666C1419"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 xml:space="preserve"> Effect</w:t>
            </w:r>
          </w:p>
        </w:tc>
        <w:tc>
          <w:tcPr>
            <w:tcW w:w="1440" w:type="dxa"/>
            <w:vMerge w:val="restart"/>
          </w:tcPr>
          <w:p w14:paraId="5B4BF618"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Description of effect</w:t>
            </w:r>
          </w:p>
        </w:tc>
        <w:tc>
          <w:tcPr>
            <w:tcW w:w="1170" w:type="dxa"/>
            <w:vMerge w:val="restart"/>
          </w:tcPr>
          <w:p w14:paraId="0C2CEFF5"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Effect scale</w:t>
            </w:r>
          </w:p>
        </w:tc>
        <w:tc>
          <w:tcPr>
            <w:tcW w:w="3690" w:type="dxa"/>
            <w:gridSpan w:val="8"/>
          </w:tcPr>
          <w:p w14:paraId="32FE396F"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Present in</w:t>
            </w:r>
            <w:r>
              <w:rPr>
                <w:rFonts w:ascii="Times New Roman" w:hAnsi="Times New Roman" w:cs="Times New Roman"/>
                <w:b/>
                <w:i w:val="0"/>
              </w:rPr>
              <w:t xml:space="preserve"> scenario</w:t>
            </w:r>
          </w:p>
        </w:tc>
        <w:tc>
          <w:tcPr>
            <w:tcW w:w="2880" w:type="dxa"/>
            <w:gridSpan w:val="2"/>
          </w:tcPr>
          <w:p w14:paraId="5DEE3056"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Terms</w:t>
            </w:r>
          </w:p>
        </w:tc>
      </w:tr>
      <w:tr w:rsidR="00C1151B" w:rsidRPr="00294E0E" w14:paraId="2A402A25" w14:textId="77777777" w:rsidTr="00A03A56">
        <w:trPr>
          <w:trHeight w:val="296"/>
        </w:trPr>
        <w:tc>
          <w:tcPr>
            <w:tcW w:w="1345" w:type="dxa"/>
            <w:vMerge/>
            <w:tcBorders>
              <w:tr2bl w:val="nil"/>
            </w:tcBorders>
            <w:shd w:val="clear" w:color="auto" w:fill="auto"/>
          </w:tcPr>
          <w:p w14:paraId="33749C0E" w14:textId="77777777" w:rsidR="00C1151B" w:rsidRPr="00294E0E" w:rsidRDefault="00C1151B" w:rsidP="00A03A56">
            <w:pPr>
              <w:pStyle w:val="TableCaption"/>
              <w:spacing w:line="360" w:lineRule="auto"/>
              <w:rPr>
                <w:rFonts w:ascii="Times New Roman" w:hAnsi="Times New Roman" w:cs="Times New Roman"/>
                <w:b/>
                <w:i w:val="0"/>
              </w:rPr>
            </w:pPr>
          </w:p>
        </w:tc>
        <w:tc>
          <w:tcPr>
            <w:tcW w:w="1440" w:type="dxa"/>
            <w:vMerge/>
          </w:tcPr>
          <w:p w14:paraId="1B938F31" w14:textId="77777777" w:rsidR="00C1151B" w:rsidRPr="00294E0E" w:rsidRDefault="00C1151B" w:rsidP="00A03A56">
            <w:pPr>
              <w:pStyle w:val="TableCaption"/>
              <w:spacing w:line="360" w:lineRule="auto"/>
              <w:rPr>
                <w:rFonts w:ascii="Times New Roman" w:hAnsi="Times New Roman" w:cs="Times New Roman"/>
                <w:b/>
                <w:i w:val="0"/>
              </w:rPr>
            </w:pPr>
          </w:p>
        </w:tc>
        <w:tc>
          <w:tcPr>
            <w:tcW w:w="1170" w:type="dxa"/>
            <w:vMerge/>
          </w:tcPr>
          <w:p w14:paraId="06E916EF" w14:textId="77777777" w:rsidR="00C1151B" w:rsidRPr="00294E0E" w:rsidRDefault="00C1151B" w:rsidP="00A03A56">
            <w:pPr>
              <w:pStyle w:val="TableCaption"/>
              <w:spacing w:line="360" w:lineRule="auto"/>
              <w:rPr>
                <w:rFonts w:ascii="Times New Roman" w:hAnsi="Times New Roman" w:cs="Times New Roman"/>
                <w:b/>
                <w:i w:val="0"/>
              </w:rPr>
            </w:pPr>
          </w:p>
        </w:tc>
        <w:tc>
          <w:tcPr>
            <w:tcW w:w="540" w:type="dxa"/>
          </w:tcPr>
          <w:p w14:paraId="372170EB"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t1</w:t>
            </w:r>
          </w:p>
        </w:tc>
        <w:tc>
          <w:tcPr>
            <w:tcW w:w="450" w:type="dxa"/>
          </w:tcPr>
          <w:p w14:paraId="18F5B3A7"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t2</w:t>
            </w:r>
          </w:p>
        </w:tc>
        <w:tc>
          <w:tcPr>
            <w:tcW w:w="450" w:type="dxa"/>
          </w:tcPr>
          <w:p w14:paraId="24F9BDB3"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t3</w:t>
            </w:r>
          </w:p>
        </w:tc>
        <w:tc>
          <w:tcPr>
            <w:tcW w:w="450" w:type="dxa"/>
          </w:tcPr>
          <w:p w14:paraId="1BEF4011"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t4</w:t>
            </w:r>
          </w:p>
        </w:tc>
        <w:tc>
          <w:tcPr>
            <w:tcW w:w="450" w:type="dxa"/>
          </w:tcPr>
          <w:p w14:paraId="44797CF4"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t5</w:t>
            </w:r>
          </w:p>
        </w:tc>
        <w:tc>
          <w:tcPr>
            <w:tcW w:w="450" w:type="dxa"/>
          </w:tcPr>
          <w:p w14:paraId="03BB8000"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t6</w:t>
            </w:r>
          </w:p>
        </w:tc>
        <w:tc>
          <w:tcPr>
            <w:tcW w:w="450" w:type="dxa"/>
          </w:tcPr>
          <w:p w14:paraId="4B2A2DEE"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t7</w:t>
            </w:r>
          </w:p>
        </w:tc>
        <w:tc>
          <w:tcPr>
            <w:tcW w:w="450" w:type="dxa"/>
          </w:tcPr>
          <w:p w14:paraId="2C30EA90"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t8</w:t>
            </w:r>
          </w:p>
        </w:tc>
        <w:tc>
          <w:tcPr>
            <w:tcW w:w="1350" w:type="dxa"/>
          </w:tcPr>
          <w:p w14:paraId="6BA36DC0" w14:textId="77777777" w:rsidR="00C1151B" w:rsidRPr="00294E0E" w:rsidRDefault="00C1151B" w:rsidP="00A03A56">
            <w:pPr>
              <w:spacing w:line="360" w:lineRule="auto"/>
              <w:rPr>
                <w:rFonts w:ascii="Times New Roman" w:hAnsi="Times New Roman" w:cs="Times New Roman"/>
              </w:rPr>
            </w:pPr>
            <w:r w:rsidRPr="00294E0E">
              <w:rPr>
                <w:rFonts w:ascii="Times New Roman" w:hAnsi="Times New Roman" w:cs="Times New Roman"/>
                <w:b/>
              </w:rPr>
              <w:t>If Absent</w:t>
            </w:r>
          </w:p>
        </w:tc>
        <w:tc>
          <w:tcPr>
            <w:tcW w:w="1530" w:type="dxa"/>
          </w:tcPr>
          <w:p w14:paraId="77B65DFA" w14:textId="77777777" w:rsidR="00C1151B" w:rsidRPr="00294E0E" w:rsidRDefault="00C1151B" w:rsidP="00A03A56">
            <w:pPr>
              <w:spacing w:line="360" w:lineRule="auto"/>
              <w:rPr>
                <w:rFonts w:ascii="Times New Roman" w:hAnsi="Times New Roman" w:cs="Times New Roman"/>
              </w:rPr>
            </w:pPr>
            <w:r w:rsidRPr="00294E0E">
              <w:rPr>
                <w:rFonts w:ascii="Times New Roman" w:hAnsi="Times New Roman" w:cs="Times New Roman"/>
                <w:b/>
              </w:rPr>
              <w:t>If Present</w:t>
            </w:r>
          </w:p>
        </w:tc>
      </w:tr>
      <w:tr w:rsidR="00C1151B" w:rsidRPr="00294E0E" w14:paraId="70DF8141" w14:textId="77777777" w:rsidTr="00A03A56">
        <w:trPr>
          <w:trHeight w:val="458"/>
        </w:trPr>
        <w:tc>
          <w:tcPr>
            <w:tcW w:w="1345" w:type="dxa"/>
            <w:shd w:val="clear" w:color="auto" w:fill="auto"/>
          </w:tcPr>
          <w:p w14:paraId="7A9D9DB0" w14:textId="77777777" w:rsidR="00C1151B" w:rsidRPr="00294E0E" w:rsidRDefault="00C1151B" w:rsidP="00A03A56">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Positive t</w:t>
            </w:r>
            <w:r w:rsidRPr="00294E0E">
              <w:rPr>
                <w:rFonts w:ascii="Times New Roman" w:hAnsi="Times New Roman" w:cs="Times New Roman"/>
                <w:i w:val="0"/>
                <w:sz w:val="20"/>
                <w:szCs w:val="20"/>
              </w:rPr>
              <w:t>rap-specific behavior</w:t>
            </w:r>
          </w:p>
        </w:tc>
        <w:tc>
          <w:tcPr>
            <w:tcW w:w="1440" w:type="dxa"/>
          </w:tcPr>
          <w:p w14:paraId="0BB75763"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are more likely to revisit a given trap after visiting that trap</w:t>
            </w:r>
          </w:p>
        </w:tc>
        <w:tc>
          <w:tcPr>
            <w:tcW w:w="1170" w:type="dxa"/>
          </w:tcPr>
          <w:p w14:paraId="13A01A8E"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Population</w:t>
            </w:r>
          </w:p>
        </w:tc>
        <w:tc>
          <w:tcPr>
            <w:tcW w:w="540" w:type="dxa"/>
            <w:shd w:val="clear" w:color="auto" w:fill="auto"/>
          </w:tcPr>
          <w:p w14:paraId="002765CC"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0278FD08"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768FDF0A"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086C879F"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69BA246"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5BAD2428"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C50EC5F"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6788CA2E"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1350" w:type="dxa"/>
          </w:tcPr>
          <w:p w14:paraId="05C14678" w14:textId="77777777" w:rsidR="00C1151B" w:rsidRPr="00294E0E" w:rsidRDefault="00C1151B" w:rsidP="00A03A56">
            <w:pPr>
              <w:spacing w:line="360" w:lineRule="auto"/>
              <w:rPr>
                <w:rFonts w:ascii="Times New Roman" w:hAnsi="Times New Roman" w:cs="Times New Roman"/>
              </w:rPr>
            </w:pPr>
            <w:r w:rsidRPr="00294E0E">
              <w:rPr>
                <w:rFonts w:ascii="Times New Roman" w:hAnsi="Times New Roman" w:cs="Times New Roman"/>
              </w:rPr>
              <w:t>b = 0</w:t>
            </w:r>
          </w:p>
        </w:tc>
        <w:tc>
          <w:tcPr>
            <w:tcW w:w="1530" w:type="dxa"/>
          </w:tcPr>
          <w:p w14:paraId="62B91174" w14:textId="77777777" w:rsidR="00C1151B" w:rsidRPr="00294E0E" w:rsidRDefault="00C1151B" w:rsidP="00A03A56">
            <w:pPr>
              <w:spacing w:line="360" w:lineRule="auto"/>
              <w:rPr>
                <w:rFonts w:ascii="Times New Roman" w:hAnsi="Times New Roman" w:cs="Times New Roman"/>
              </w:rPr>
            </w:pPr>
            <w:r w:rsidRPr="00294E0E">
              <w:rPr>
                <w:rFonts w:ascii="Times New Roman" w:hAnsi="Times New Roman" w:cs="Times New Roman"/>
              </w:rPr>
              <w:t xml:space="preserve">b = </w:t>
            </w:r>
            <w:r>
              <w:rPr>
                <w:rFonts w:ascii="Times New Roman" w:hAnsi="Times New Roman" w:cs="Times New Roman"/>
              </w:rPr>
              <w:t>1</w:t>
            </w:r>
          </w:p>
        </w:tc>
      </w:tr>
      <w:tr w:rsidR="00C1151B" w:rsidRPr="00294E0E" w14:paraId="0629F8CD" w14:textId="77777777" w:rsidTr="00A03A56">
        <w:trPr>
          <w:trHeight w:val="1565"/>
        </w:trPr>
        <w:tc>
          <w:tcPr>
            <w:tcW w:w="1345" w:type="dxa"/>
          </w:tcPr>
          <w:p w14:paraId="496E8CF4" w14:textId="77777777" w:rsidR="00C1151B" w:rsidRPr="00294E0E" w:rsidRDefault="00C1151B" w:rsidP="00A03A56">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I</w:t>
            </w:r>
            <w:r w:rsidRPr="00294E0E">
              <w:rPr>
                <w:rFonts w:ascii="Times New Roman" w:hAnsi="Times New Roman" w:cs="Times New Roman"/>
                <w:i w:val="0"/>
                <w:sz w:val="20"/>
                <w:szCs w:val="20"/>
              </w:rPr>
              <w:t>ndividual</w:t>
            </w:r>
            <w:r>
              <w:rPr>
                <w:rFonts w:ascii="Times New Roman" w:hAnsi="Times New Roman" w:cs="Times New Roman"/>
                <w:i w:val="0"/>
                <w:sz w:val="20"/>
                <w:szCs w:val="20"/>
              </w:rPr>
              <w:t xml:space="preserve"> behavioral</w:t>
            </w:r>
            <w:r w:rsidRPr="00294E0E">
              <w:rPr>
                <w:rFonts w:ascii="Times New Roman" w:hAnsi="Times New Roman" w:cs="Times New Roman"/>
                <w:i w:val="0"/>
                <w:sz w:val="20"/>
                <w:szCs w:val="20"/>
              </w:rPr>
              <w:t xml:space="preserve"> heterogeneity </w:t>
            </w:r>
          </w:p>
        </w:tc>
        <w:tc>
          <w:tcPr>
            <w:tcW w:w="1440" w:type="dxa"/>
          </w:tcPr>
          <w:p w14:paraId="31224DAD"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Individual bears are more or less likely to visit any trap</w:t>
            </w:r>
          </w:p>
        </w:tc>
        <w:tc>
          <w:tcPr>
            <w:tcW w:w="1170" w:type="dxa"/>
          </w:tcPr>
          <w:p w14:paraId="0C0AA1F2"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Individual</w:t>
            </w:r>
          </w:p>
        </w:tc>
        <w:tc>
          <w:tcPr>
            <w:tcW w:w="540" w:type="dxa"/>
          </w:tcPr>
          <w:p w14:paraId="0EF367F4"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2AE7C778"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8DC198B"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ECC9FE5"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B1EE916"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0BE0C31E"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48AA0C5F"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3EA97460"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1350" w:type="dxa"/>
          </w:tcPr>
          <w:p w14:paraId="05E254E1" w14:textId="77777777" w:rsidR="00C1151B" w:rsidRPr="00294E0E" w:rsidRDefault="00C1151B" w:rsidP="00A03A56">
            <w:pPr>
              <w:spacing w:line="360" w:lineRule="auto"/>
              <w:rPr>
                <w:rFonts w:ascii="Times New Roman" w:eastAsia="Times New Roman" w:hAnsi="Times New Roman" w:cs="Times New Roman"/>
                <w:iCs/>
                <w:color w:val="000000" w:themeColor="text1"/>
                <w:kern w:val="24"/>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0,</w:t>
            </w:r>
          </w:p>
          <w:p w14:paraId="56DEF296" w14:textId="77777777" w:rsidR="00C1151B" w:rsidRPr="00294E0E" w:rsidRDefault="00C1151B" w:rsidP="00A03A56">
            <w:pPr>
              <w:spacing w:line="360" w:lineRule="auto"/>
              <w:rPr>
                <w:rFonts w:ascii="Times New Roman" w:hAnsi="Times New Roman" w:cs="Times New Roman"/>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0</w:t>
            </w:r>
          </w:p>
        </w:tc>
        <w:tc>
          <w:tcPr>
            <w:tcW w:w="1530" w:type="dxa"/>
          </w:tcPr>
          <w:p w14:paraId="420D3CD5" w14:textId="77777777" w:rsidR="00C1151B" w:rsidRPr="00294E0E" w:rsidRDefault="00C1151B" w:rsidP="00A03A56">
            <w:pPr>
              <w:spacing w:line="360" w:lineRule="auto"/>
              <w:rPr>
                <w:rFonts w:ascii="Times New Roman" w:eastAsia="Times New Roman" w:hAnsi="Times New Roman" w:cs="Times New Roman"/>
                <w:iCs/>
                <w:color w:val="000000" w:themeColor="text1"/>
                <w:kern w:val="24"/>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1.25,</w:t>
            </w:r>
          </w:p>
          <w:p w14:paraId="10E39724" w14:textId="77777777" w:rsidR="00C1151B" w:rsidRPr="00294E0E" w:rsidRDefault="00C1151B" w:rsidP="00A03A56">
            <w:pPr>
              <w:spacing w:line="360" w:lineRule="auto"/>
              <w:rPr>
                <w:rFonts w:ascii="Times New Roman" w:hAnsi="Times New Roman" w:cs="Times New Roman"/>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N(0, </w:t>
            </w: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w:t>
            </w:r>
          </w:p>
        </w:tc>
      </w:tr>
      <w:tr w:rsidR="00C1151B" w:rsidRPr="00294E0E" w14:paraId="5991AD0F" w14:textId="77777777" w:rsidTr="00A03A56">
        <w:trPr>
          <w:trHeight w:val="1700"/>
        </w:trPr>
        <w:tc>
          <w:tcPr>
            <w:tcW w:w="1345" w:type="dxa"/>
          </w:tcPr>
          <w:p w14:paraId="133A9735" w14:textId="77777777" w:rsidR="00C1151B" w:rsidRPr="00294E0E" w:rsidRDefault="00C1151B" w:rsidP="00A03A56">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S</w:t>
            </w:r>
            <w:r w:rsidRPr="00294E0E">
              <w:rPr>
                <w:rFonts w:ascii="Times New Roman" w:hAnsi="Times New Roman" w:cs="Times New Roman"/>
                <w:i w:val="0"/>
                <w:sz w:val="20"/>
                <w:szCs w:val="20"/>
              </w:rPr>
              <w:t>ample redundancy</w:t>
            </w:r>
          </w:p>
        </w:tc>
        <w:tc>
          <w:tcPr>
            <w:tcW w:w="1440" w:type="dxa"/>
          </w:tcPr>
          <w:p w14:paraId="49C791B6"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leave &gt;1 sample at a site-session</w:t>
            </w:r>
          </w:p>
        </w:tc>
        <w:tc>
          <w:tcPr>
            <w:tcW w:w="1170" w:type="dxa"/>
          </w:tcPr>
          <w:p w14:paraId="082DDB92"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 xml:space="preserve">Population if </w:t>
            </w:r>
            <w:r w:rsidRPr="00294E0E">
              <w:rPr>
                <w:rFonts w:ascii="Times New Roman" w:eastAsia="Times New Roman" w:hAnsi="Times New Roman" w:cs="Times New Roman"/>
                <w:i w:val="0"/>
                <w:iCs/>
                <w:color w:val="000000" w:themeColor="text1"/>
                <w:kern w:val="24"/>
                <w:sz w:val="20"/>
                <w:szCs w:val="20"/>
                <w:lang w:val="el-GR"/>
              </w:rPr>
              <w:t>Δ</w:t>
            </w:r>
            <w:r w:rsidRPr="00294E0E">
              <w:rPr>
                <w:rFonts w:ascii="Times New Roman" w:eastAsia="Times New Roman" w:hAnsi="Times New Roman" w:cs="Times New Roman"/>
                <w:i w:val="0"/>
                <w:iCs/>
                <w:color w:val="000000" w:themeColor="text1"/>
                <w:kern w:val="24"/>
                <w:sz w:val="20"/>
                <w:szCs w:val="20"/>
              </w:rPr>
              <w:t xml:space="preserve"> = 0; Individual if </w:t>
            </w:r>
            <w:r w:rsidRPr="00294E0E">
              <w:rPr>
                <w:rFonts w:ascii="Times New Roman" w:eastAsia="Times New Roman" w:hAnsi="Times New Roman" w:cs="Times New Roman"/>
                <w:i w:val="0"/>
                <w:iCs/>
                <w:color w:val="000000" w:themeColor="text1"/>
                <w:kern w:val="24"/>
                <w:sz w:val="20"/>
                <w:szCs w:val="20"/>
                <w:lang w:val="el-GR"/>
              </w:rPr>
              <w:t>Δ</w:t>
            </w:r>
            <w:r w:rsidRPr="00294E0E">
              <w:rPr>
                <w:rFonts w:ascii="Times New Roman" w:eastAsia="Times New Roman" w:hAnsi="Times New Roman" w:cs="Times New Roman"/>
                <w:i w:val="0"/>
                <w:iCs/>
                <w:color w:val="000000" w:themeColor="text1"/>
                <w:kern w:val="24"/>
                <w:sz w:val="20"/>
                <w:szCs w:val="20"/>
              </w:rPr>
              <w:t xml:space="preserve"> &gt; 0 </w:t>
            </w:r>
          </w:p>
        </w:tc>
        <w:tc>
          <w:tcPr>
            <w:tcW w:w="540" w:type="dxa"/>
          </w:tcPr>
          <w:p w14:paraId="624D2B75"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58902EB"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3441BBED"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58D342AC"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3BB19694"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26EA7A4B"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0C625083"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32B76D16"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1350" w:type="dxa"/>
          </w:tcPr>
          <w:p w14:paraId="41E0A103" w14:textId="77777777" w:rsidR="00C1151B" w:rsidRPr="00F4393A" w:rsidRDefault="00C1151B" w:rsidP="00A03A56">
            <w:pPr>
              <w:spacing w:line="360" w:lineRule="auto"/>
              <w:rPr>
                <w:rFonts w:ascii="Times New Roman" w:hAnsi="Times New Roman" w:cs="Times New Roman"/>
                <w:vertAlign w:val="subscript"/>
              </w:rPr>
            </w:pPr>
            <w:r>
              <w:rPr>
                <w:rFonts w:ascii="Times New Roman" w:eastAsia="Times New Roman" w:hAnsi="Times New Roman" w:cs="Times New Roman"/>
                <w:color w:val="000000" w:themeColor="text1"/>
                <w:kern w:val="24"/>
                <w:lang w:val="el-GR"/>
              </w:rPr>
              <w:t>λ</w:t>
            </w:r>
            <w:proofErr w:type="spellStart"/>
            <w:r>
              <w:rPr>
                <w:rFonts w:ascii="Times New Roman" w:eastAsia="Times New Roman" w:hAnsi="Times New Roman" w:cs="Times New Roman"/>
                <w:color w:val="000000" w:themeColor="text1"/>
                <w:kern w:val="24"/>
                <w:vertAlign w:val="subscript"/>
              </w:rPr>
              <w:t>i</w:t>
            </w:r>
            <w:proofErr w:type="spellEnd"/>
            <w:r>
              <w:rPr>
                <w:rFonts w:ascii="Times New Roman" w:eastAsia="Times New Roman" w:hAnsi="Times New Roman" w:cs="Times New Roman"/>
                <w:color w:val="000000" w:themeColor="text1"/>
                <w:kern w:val="24"/>
                <w:vertAlign w:val="subscript"/>
              </w:rPr>
              <w:t xml:space="preserve"> </w:t>
            </w:r>
            <w:r w:rsidRPr="00F4393A">
              <w:rPr>
                <w:rFonts w:ascii="Times New Roman" w:eastAsia="Times New Roman" w:hAnsi="Times New Roman" w:cs="Times New Roman"/>
                <w:color w:val="000000" w:themeColor="text1"/>
                <w:kern w:val="24"/>
              </w:rPr>
              <w:t>= 0</w:t>
            </w:r>
            <w:r>
              <w:rPr>
                <w:rFonts w:ascii="Times New Roman" w:eastAsia="Times New Roman" w:hAnsi="Times New Roman" w:cs="Times New Roman"/>
                <w:color w:val="000000" w:themeColor="text1"/>
                <w:kern w:val="24"/>
                <w:vertAlign w:val="subscript"/>
              </w:rPr>
              <w:t xml:space="preserve"> </w:t>
            </w:r>
          </w:p>
        </w:tc>
        <w:tc>
          <w:tcPr>
            <w:tcW w:w="1530" w:type="dxa"/>
          </w:tcPr>
          <w:p w14:paraId="618DB685" w14:textId="77777777" w:rsidR="00C1151B" w:rsidRPr="00F4393A" w:rsidRDefault="00C1151B" w:rsidP="00A03A56">
            <w:pPr>
              <w:spacing w:line="360" w:lineRule="auto"/>
              <w:rPr>
                <w:rFonts w:ascii="Times New Roman" w:eastAsia="Times New Roman" w:hAnsi="Times New Roman" w:cs="Times New Roman"/>
                <w:color w:val="000000" w:themeColor="text1"/>
                <w:kern w:val="24"/>
              </w:rPr>
            </w:pPr>
            <w:r>
              <w:rPr>
                <w:rFonts w:ascii="Times New Roman" w:eastAsia="Times New Roman" w:hAnsi="Times New Roman" w:cs="Times New Roman"/>
                <w:color w:val="000000" w:themeColor="text1"/>
                <w:kern w:val="24"/>
                <w:lang w:val="el-GR"/>
              </w:rPr>
              <w:t>λ</w:t>
            </w:r>
            <w:proofErr w:type="spellStart"/>
            <w:r>
              <w:rPr>
                <w:rFonts w:ascii="Times New Roman" w:eastAsia="Times New Roman" w:hAnsi="Times New Roman" w:cs="Times New Roman"/>
                <w:color w:val="000000" w:themeColor="text1"/>
                <w:kern w:val="24"/>
                <w:vertAlign w:val="subscript"/>
              </w:rPr>
              <w:t>i</w:t>
            </w:r>
            <w:proofErr w:type="spellEnd"/>
            <w:r>
              <w:rPr>
                <w:rFonts w:ascii="Times New Roman" w:eastAsia="Times New Roman" w:hAnsi="Times New Roman" w:cs="Times New Roman"/>
                <w:color w:val="000000" w:themeColor="text1"/>
                <w:kern w:val="24"/>
                <w:vertAlign w:val="subscript"/>
              </w:rPr>
              <w:t xml:space="preserve"> </w:t>
            </w:r>
            <w:r w:rsidRPr="00D85430">
              <w:rPr>
                <w:rFonts w:ascii="Times New Roman" w:eastAsia="Times New Roman" w:hAnsi="Times New Roman" w:cs="Times New Roman"/>
                <w:color w:val="000000" w:themeColor="text1"/>
                <w:kern w:val="24"/>
              </w:rPr>
              <w:t xml:space="preserve">= </w:t>
            </w:r>
            <w:r>
              <w:rPr>
                <w:rFonts w:ascii="Times New Roman" w:eastAsia="Times New Roman" w:hAnsi="Times New Roman" w:cs="Times New Roman"/>
                <w:color w:val="000000" w:themeColor="text1"/>
                <w:kern w:val="24"/>
              </w:rPr>
              <w:t>e</w:t>
            </w:r>
            <w:r w:rsidRPr="00F4393A">
              <w:rPr>
                <w:rFonts w:ascii="Times New Roman" w:eastAsia="Times New Roman" w:hAnsi="Times New Roman" w:cs="Times New Roman"/>
                <w:color w:val="000000" w:themeColor="text1"/>
                <w:kern w:val="24"/>
                <w:vertAlign w:val="superscript"/>
              </w:rPr>
              <w:t>(</w:t>
            </w:r>
            <w:r w:rsidRPr="00F4393A">
              <w:rPr>
                <w:rFonts w:ascii="Times New Roman" w:eastAsia="Times New Roman" w:hAnsi="Times New Roman" w:cs="Times New Roman"/>
                <w:color w:val="000000" w:themeColor="text1"/>
                <w:kern w:val="24"/>
                <w:vertAlign w:val="superscript"/>
                <w:lang w:val="el-GR"/>
              </w:rPr>
              <w:t>γ</w:t>
            </w:r>
            <w:r w:rsidRPr="00F4393A">
              <w:rPr>
                <w:rFonts w:ascii="Times New Roman" w:eastAsia="Times New Roman" w:hAnsi="Times New Roman" w:cs="Times New Roman"/>
                <w:color w:val="000000" w:themeColor="text1"/>
                <w:kern w:val="24"/>
                <w:vertAlign w:val="superscript"/>
              </w:rPr>
              <w:t xml:space="preserve"> + </w:t>
            </w:r>
            <w:r w:rsidRPr="00F4393A">
              <w:rPr>
                <w:rFonts w:ascii="Times New Roman" w:eastAsia="Times New Roman" w:hAnsi="Times New Roman" w:cs="Times New Roman"/>
                <w:iCs/>
                <w:color w:val="000000" w:themeColor="text1"/>
                <w:kern w:val="24"/>
                <w:vertAlign w:val="superscript"/>
                <w:lang w:val="el-GR"/>
              </w:rPr>
              <w:t>δ</w:t>
            </w:r>
            <w:proofErr w:type="spellStart"/>
            <w:r w:rsidRPr="00F4393A">
              <w:rPr>
                <w:rFonts w:ascii="Times New Roman" w:eastAsia="Times New Roman" w:hAnsi="Times New Roman" w:cs="Times New Roman"/>
                <w:iCs/>
                <w:color w:val="000000" w:themeColor="text1"/>
                <w:kern w:val="24"/>
                <w:vertAlign w:val="superscript"/>
              </w:rPr>
              <w:t>i</w:t>
            </w:r>
            <w:proofErr w:type="spellEnd"/>
            <w:r w:rsidRPr="00F4393A">
              <w:rPr>
                <w:rFonts w:ascii="Times New Roman" w:eastAsia="Times New Roman" w:hAnsi="Times New Roman" w:cs="Times New Roman"/>
                <w:iCs/>
                <w:color w:val="000000" w:themeColor="text1"/>
                <w:kern w:val="24"/>
                <w:vertAlign w:val="superscript"/>
              </w:rPr>
              <w:t>)</w:t>
            </w:r>
          </w:p>
          <w:p w14:paraId="14A002A2" w14:textId="77777777" w:rsidR="00C1151B" w:rsidRPr="00294E0E" w:rsidRDefault="00C1151B" w:rsidP="00A03A56">
            <w:pPr>
              <w:spacing w:line="360" w:lineRule="auto"/>
              <w:rPr>
                <w:rFonts w:ascii="Times New Roman" w:hAnsi="Times New Roman" w:cs="Times New Roman"/>
              </w:rPr>
            </w:pPr>
          </w:p>
        </w:tc>
      </w:tr>
      <w:tr w:rsidR="00C1151B" w:rsidRPr="00294E0E" w14:paraId="3F96979C" w14:textId="77777777" w:rsidTr="00A03A56">
        <w:trPr>
          <w:trHeight w:val="1880"/>
        </w:trPr>
        <w:tc>
          <w:tcPr>
            <w:tcW w:w="1345" w:type="dxa"/>
          </w:tcPr>
          <w:p w14:paraId="44A8F8BB" w14:textId="77777777" w:rsidR="00C1151B" w:rsidRPr="00294E0E" w:rsidRDefault="00C1151B" w:rsidP="00A03A56">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U</w:t>
            </w:r>
            <w:r w:rsidRPr="00294E0E">
              <w:rPr>
                <w:rFonts w:ascii="Times New Roman" w:hAnsi="Times New Roman" w:cs="Times New Roman"/>
                <w:i w:val="0"/>
                <w:sz w:val="20"/>
                <w:szCs w:val="20"/>
              </w:rPr>
              <w:t>neven density of activity centers</w:t>
            </w:r>
          </w:p>
        </w:tc>
        <w:tc>
          <w:tcPr>
            <w:tcW w:w="1440" w:type="dxa"/>
          </w:tcPr>
          <w:p w14:paraId="215B076F"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are distributed disproportionately on trapping grid</w:t>
            </w:r>
          </w:p>
        </w:tc>
        <w:tc>
          <w:tcPr>
            <w:tcW w:w="1170" w:type="dxa"/>
          </w:tcPr>
          <w:p w14:paraId="3C38FD93"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Population</w:t>
            </w:r>
          </w:p>
        </w:tc>
        <w:tc>
          <w:tcPr>
            <w:tcW w:w="540" w:type="dxa"/>
          </w:tcPr>
          <w:p w14:paraId="7164B87B"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0063CD9"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A59158A"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569C3EA0"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31B64C1"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0CF517C8"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319E1B10"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98112A0"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1350" w:type="dxa"/>
          </w:tcPr>
          <w:p w14:paraId="07B4477D" w14:textId="77777777" w:rsidR="00C1151B" w:rsidRPr="00294E0E" w:rsidRDefault="00C1151B" w:rsidP="00A03A56">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lang w:val="el-GR"/>
              </w:rPr>
              <w:t>α</w:t>
            </w:r>
            <w:r w:rsidRPr="00294E0E">
              <w:rPr>
                <w:rFonts w:ascii="Times New Roman" w:eastAsia="Times New Roman" w:hAnsi="Times New Roman" w:cs="Times New Roman"/>
                <w:color w:val="000000" w:themeColor="text1"/>
                <w:kern w:val="24"/>
              </w:rPr>
              <w:t xml:space="preserve"> = 0</w:t>
            </w:r>
          </w:p>
        </w:tc>
        <w:tc>
          <w:tcPr>
            <w:tcW w:w="1530" w:type="dxa"/>
          </w:tcPr>
          <w:p w14:paraId="2A274534" w14:textId="77777777" w:rsidR="00C1151B" w:rsidRPr="00294E0E" w:rsidRDefault="00C1151B" w:rsidP="00A03A56">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lang w:val="el-GR"/>
              </w:rPr>
              <w:t>α</w:t>
            </w:r>
            <w:r w:rsidRPr="00294E0E">
              <w:rPr>
                <w:rFonts w:ascii="Times New Roman" w:eastAsia="Times New Roman" w:hAnsi="Times New Roman" w:cs="Times New Roman"/>
                <w:color w:val="000000" w:themeColor="text1"/>
                <w:kern w:val="24"/>
              </w:rPr>
              <w:t xml:space="preserve"> = .75</w:t>
            </w:r>
          </w:p>
        </w:tc>
      </w:tr>
    </w:tbl>
    <w:p w14:paraId="0F430C99" w14:textId="77777777" w:rsidR="00C1151B" w:rsidRDefault="00C1151B" w:rsidP="00C1151B">
      <w:pPr>
        <w:pStyle w:val="BodyText"/>
        <w:spacing w:line="360" w:lineRule="auto"/>
        <w:rPr>
          <w:rFonts w:ascii="Times New Roman" w:eastAsia="Times New Roman" w:hAnsi="Times New Roman" w:cs="Times New Roman"/>
          <w:color w:val="000000" w:themeColor="text1"/>
          <w:kern w:val="24"/>
        </w:rPr>
      </w:pPr>
    </w:p>
    <w:p w14:paraId="2AF0DBC8" w14:textId="77777777" w:rsidR="007E7948" w:rsidRDefault="007E7948">
      <w:pPr>
        <w:rPr>
          <w:ins w:id="88" w:author="Nick Gondek" w:date="2018-12-31T13:51:00Z"/>
          <w:rFonts w:ascii="Times New Roman" w:hAnsi="Times New Roman" w:cs="Times New Roman"/>
        </w:rPr>
      </w:pPr>
      <w:ins w:id="89" w:author="Nick Gondek" w:date="2018-12-31T13:51:00Z">
        <w:r>
          <w:rPr>
            <w:rFonts w:ascii="Times New Roman" w:hAnsi="Times New Roman" w:cs="Times New Roman"/>
            <w:i/>
          </w:rPr>
          <w:br w:type="page"/>
        </w:r>
      </w:ins>
    </w:p>
    <w:p w14:paraId="3FFB9357" w14:textId="0F967A65" w:rsidR="007E7948" w:rsidRPr="00294E0E" w:rsidRDefault="007E7948" w:rsidP="007E7948">
      <w:pPr>
        <w:pStyle w:val="Caption"/>
        <w:keepNext/>
        <w:spacing w:line="360" w:lineRule="auto"/>
        <w:rPr>
          <w:rFonts w:ascii="Times New Roman" w:hAnsi="Times New Roman" w:cs="Times New Roman"/>
          <w:i w:val="0"/>
        </w:rPr>
      </w:pPr>
      <w:r w:rsidRPr="00294E0E">
        <w:rPr>
          <w:rFonts w:ascii="Times New Roman" w:hAnsi="Times New Roman" w:cs="Times New Roman"/>
          <w:i w:val="0"/>
        </w:rPr>
        <w:lastRenderedPageBreak/>
        <w:t xml:space="preserve">Table </w:t>
      </w:r>
      <w:r w:rsidRPr="00294E0E">
        <w:rPr>
          <w:rFonts w:ascii="Times New Roman" w:hAnsi="Times New Roman" w:cs="Times New Roman"/>
          <w:i w:val="0"/>
        </w:rPr>
        <w:fldChar w:fldCharType="begin"/>
      </w:r>
      <w:r w:rsidRPr="00294E0E">
        <w:rPr>
          <w:rFonts w:ascii="Times New Roman" w:hAnsi="Times New Roman" w:cs="Times New Roman"/>
          <w:i w:val="0"/>
        </w:rPr>
        <w:instrText xml:space="preserve"> SEQ Table \* ARABIC </w:instrText>
      </w:r>
      <w:r w:rsidRPr="00294E0E">
        <w:rPr>
          <w:rFonts w:ascii="Times New Roman" w:hAnsi="Times New Roman" w:cs="Times New Roman"/>
          <w:i w:val="0"/>
        </w:rPr>
        <w:fldChar w:fldCharType="separate"/>
      </w:r>
      <w:r>
        <w:rPr>
          <w:rFonts w:ascii="Times New Roman" w:hAnsi="Times New Roman" w:cs="Times New Roman"/>
          <w:i w:val="0"/>
          <w:noProof/>
        </w:rPr>
        <w:t>1</w:t>
      </w:r>
      <w:r w:rsidRPr="00294E0E">
        <w:rPr>
          <w:rFonts w:ascii="Times New Roman" w:hAnsi="Times New Roman" w:cs="Times New Roman"/>
          <w:i w:val="0"/>
        </w:rPr>
        <w:fldChar w:fldCharType="end"/>
      </w:r>
      <w:r w:rsidRPr="00294E0E">
        <w:rPr>
          <w:rFonts w:ascii="Times New Roman" w:hAnsi="Times New Roman" w:cs="Times New Roman"/>
          <w:b/>
          <w:i w:val="0"/>
        </w:rPr>
        <w:t xml:space="preserve">. </w:t>
      </w:r>
      <w:r w:rsidRPr="00294E0E">
        <w:rPr>
          <w:rFonts w:ascii="Times New Roman" w:hAnsi="Times New Roman" w:cs="Times New Roman"/>
          <w:i w:val="0"/>
        </w:rPr>
        <w:t>Model Notation</w:t>
      </w:r>
      <w:r>
        <w:rPr>
          <w:rFonts w:ascii="Times New Roman" w:hAnsi="Times New Roman" w:cs="Times New Roman"/>
          <w:i w:val="0"/>
        </w:rPr>
        <w:t xml:space="preserve"> for simulation of capture histories (Eq 1-5)</w:t>
      </w:r>
    </w:p>
    <w:tbl>
      <w:tblPr>
        <w:tblStyle w:val="PlainTable21"/>
        <w:tblW w:w="9440" w:type="dxa"/>
        <w:tblLook w:val="0420" w:firstRow="1" w:lastRow="0" w:firstColumn="0" w:lastColumn="0" w:noHBand="0" w:noVBand="1"/>
      </w:tblPr>
      <w:tblGrid>
        <w:gridCol w:w="1104"/>
        <w:gridCol w:w="8336"/>
      </w:tblGrid>
      <w:tr w:rsidR="007E7948" w:rsidRPr="0040630A" w14:paraId="4D6742DC" w14:textId="77777777" w:rsidTr="00CB7C60">
        <w:trPr>
          <w:cnfStyle w:val="100000000000" w:firstRow="1" w:lastRow="0" w:firstColumn="0" w:lastColumn="0" w:oddVBand="0" w:evenVBand="0" w:oddHBand="0" w:evenHBand="0" w:firstRowFirstColumn="0" w:firstRowLastColumn="0" w:lastRowFirstColumn="0" w:lastRowLastColumn="0"/>
          <w:trHeight w:val="20"/>
        </w:trPr>
        <w:tc>
          <w:tcPr>
            <w:tcW w:w="1104" w:type="dxa"/>
            <w:tcBorders>
              <w:top w:val="single" w:sz="4" w:space="0" w:color="auto"/>
              <w:bottom w:val="single" w:sz="4" w:space="0" w:color="auto"/>
            </w:tcBorders>
            <w:hideMark/>
          </w:tcPr>
          <w:p w14:paraId="31503DC8"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Term</w:t>
            </w:r>
          </w:p>
        </w:tc>
        <w:tc>
          <w:tcPr>
            <w:tcW w:w="8336" w:type="dxa"/>
            <w:tcBorders>
              <w:top w:val="single" w:sz="4" w:space="0" w:color="auto"/>
              <w:bottom w:val="single" w:sz="4" w:space="0" w:color="auto"/>
            </w:tcBorders>
            <w:hideMark/>
          </w:tcPr>
          <w:p w14:paraId="6E5EFEF1"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Definition</w:t>
            </w:r>
          </w:p>
        </w:tc>
      </w:tr>
      <w:tr w:rsidR="007E7948" w:rsidRPr="0040630A" w14:paraId="3B566D5B"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single" w:sz="4" w:space="0" w:color="auto"/>
              <w:bottom w:val="nil"/>
            </w:tcBorders>
            <w:hideMark/>
          </w:tcPr>
          <w:p w14:paraId="0D7CCD90"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rPr>
              <w:t>N</w:t>
            </w:r>
          </w:p>
        </w:tc>
        <w:tc>
          <w:tcPr>
            <w:tcW w:w="8336" w:type="dxa"/>
            <w:tcBorders>
              <w:top w:val="single" w:sz="4" w:space="0" w:color="auto"/>
              <w:bottom w:val="nil"/>
            </w:tcBorders>
            <w:hideMark/>
          </w:tcPr>
          <w:p w14:paraId="07E6C669"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Size of bear population</w:t>
            </w:r>
            <w:r>
              <w:rPr>
                <w:rFonts w:ascii="Times New Roman" w:eastAsia="Times New Roman" w:hAnsi="Times New Roman" w:cs="Times New Roman"/>
                <w:color w:val="000000" w:themeColor="text1"/>
                <w:kern w:val="24"/>
              </w:rPr>
              <w:t xml:space="preserve"> (30 in all scenarios)</w:t>
            </w:r>
          </w:p>
        </w:tc>
      </w:tr>
      <w:tr w:rsidR="007E7948" w:rsidRPr="0040630A" w14:paraId="4AA8125C" w14:textId="77777777" w:rsidTr="00CB7C60">
        <w:trPr>
          <w:trHeight w:val="20"/>
        </w:trPr>
        <w:tc>
          <w:tcPr>
            <w:tcW w:w="1104" w:type="dxa"/>
            <w:tcBorders>
              <w:top w:val="nil"/>
              <w:bottom w:val="nil"/>
            </w:tcBorders>
          </w:tcPr>
          <w:p w14:paraId="7DAE1346" w14:textId="77777777" w:rsidR="007E7948" w:rsidRPr="0040630A" w:rsidRDefault="007E7948" w:rsidP="00CB7C60">
            <w:pPr>
              <w:spacing w:line="276" w:lineRule="auto"/>
              <w:jc w:val="center"/>
              <w:rPr>
                <w:rFonts w:ascii="Times New Roman" w:eastAsia="Times New Roman" w:hAnsi="Times New Roman" w:cs="Times New Roman"/>
                <w:i/>
                <w:color w:val="000000" w:themeColor="text1"/>
                <w:kern w:val="24"/>
              </w:rPr>
            </w:pPr>
            <w:r w:rsidRPr="0040630A">
              <w:rPr>
                <w:rFonts w:ascii="Times New Roman" w:eastAsia="Times New Roman" w:hAnsi="Times New Roman" w:cs="Times New Roman"/>
                <w:i/>
                <w:color w:val="000000" w:themeColor="text1"/>
                <w:kern w:val="24"/>
              </w:rPr>
              <w:t>K</w:t>
            </w:r>
          </w:p>
        </w:tc>
        <w:tc>
          <w:tcPr>
            <w:tcW w:w="8336" w:type="dxa"/>
            <w:tcBorders>
              <w:top w:val="nil"/>
              <w:bottom w:val="nil"/>
            </w:tcBorders>
          </w:tcPr>
          <w:p w14:paraId="1A264EC1" w14:textId="77777777" w:rsidR="007E7948" w:rsidRPr="0040630A" w:rsidRDefault="007E7948" w:rsidP="00CB7C60">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Number of traps on trapping grid during a single simulation</w:t>
            </w:r>
            <w:r>
              <w:rPr>
                <w:rFonts w:ascii="Times New Roman" w:eastAsia="Times New Roman" w:hAnsi="Times New Roman" w:cs="Times New Roman"/>
                <w:color w:val="000000" w:themeColor="text1"/>
                <w:kern w:val="24"/>
              </w:rPr>
              <w:t xml:space="preserve"> (36 in all scenarios)</w:t>
            </w:r>
          </w:p>
        </w:tc>
      </w:tr>
      <w:tr w:rsidR="007E7948" w:rsidRPr="0040630A" w14:paraId="75404D69"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tcPr>
          <w:p w14:paraId="2CD541DE" w14:textId="77777777" w:rsidR="007E7948" w:rsidRPr="00D76BFD" w:rsidRDefault="007E7948" w:rsidP="00CB7C60">
            <w:pPr>
              <w:spacing w:line="276" w:lineRule="auto"/>
              <w:jc w:val="center"/>
              <w:rPr>
                <w:rFonts w:ascii="Times New Roman" w:eastAsia="Times New Roman" w:hAnsi="Times New Roman" w:cs="Times New Roman"/>
                <w:i/>
                <w:color w:val="000000" w:themeColor="text1"/>
                <w:kern w:val="24"/>
                <w:vertAlign w:val="subscript"/>
              </w:rPr>
            </w:pPr>
            <w:r w:rsidRPr="0040630A">
              <w:rPr>
                <w:rFonts w:ascii="Times New Roman" w:eastAsia="Times New Roman" w:hAnsi="Times New Roman" w:cs="Times New Roman"/>
                <w:i/>
                <w:color w:val="000000" w:themeColor="text1"/>
                <w:kern w:val="24"/>
              </w:rPr>
              <w:t>D</w:t>
            </w:r>
            <w:r>
              <w:rPr>
                <w:rFonts w:ascii="Times New Roman" w:eastAsia="Times New Roman" w:hAnsi="Times New Roman" w:cs="Times New Roman"/>
                <w:i/>
                <w:color w:val="000000" w:themeColor="text1"/>
                <w:kern w:val="24"/>
                <w:vertAlign w:val="subscript"/>
              </w:rPr>
              <w:t>k</w:t>
            </w:r>
          </w:p>
        </w:tc>
        <w:tc>
          <w:tcPr>
            <w:tcW w:w="8336" w:type="dxa"/>
            <w:tcBorders>
              <w:top w:val="nil"/>
              <w:bottom w:val="nil"/>
            </w:tcBorders>
          </w:tcPr>
          <w:p w14:paraId="0C4CB173" w14:textId="77777777" w:rsidR="007E7948" w:rsidRPr="0040630A" w:rsidRDefault="007E7948" w:rsidP="00CB7C60">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Location of trap</w:t>
            </w:r>
            <w:r>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 xml:space="preserve"> on trapping grid during a single simulation{</w:t>
            </w:r>
            <w:r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 xml:space="preserve">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p>
        </w:tc>
      </w:tr>
      <w:tr w:rsidR="007E7948" w:rsidRPr="0040630A" w14:paraId="785ACF2C" w14:textId="77777777" w:rsidTr="00CB7C60">
        <w:trPr>
          <w:trHeight w:val="20"/>
        </w:trPr>
        <w:tc>
          <w:tcPr>
            <w:tcW w:w="1104" w:type="dxa"/>
            <w:tcBorders>
              <w:top w:val="nil"/>
              <w:bottom w:val="nil"/>
            </w:tcBorders>
          </w:tcPr>
          <w:p w14:paraId="3EE69DAB" w14:textId="77777777" w:rsidR="007E7948" w:rsidRPr="0040630A" w:rsidRDefault="007E7948" w:rsidP="00CB7C60">
            <w:pPr>
              <w:spacing w:line="276" w:lineRule="auto"/>
              <w:jc w:val="center"/>
              <w:rPr>
                <w:rFonts w:ascii="Times New Roman" w:eastAsia="Times New Roman" w:hAnsi="Times New Roman" w:cs="Times New Roman"/>
                <w:i/>
                <w:color w:val="000000" w:themeColor="text1"/>
                <w:kern w:val="24"/>
              </w:rPr>
            </w:pPr>
            <w:r w:rsidRPr="0040630A">
              <w:rPr>
                <w:rFonts w:ascii="Times New Roman" w:eastAsia="Times New Roman" w:hAnsi="Times New Roman" w:cs="Times New Roman"/>
                <w:i/>
                <w:color w:val="000000" w:themeColor="text1"/>
                <w:kern w:val="24"/>
              </w:rPr>
              <w:t>T</w:t>
            </w:r>
          </w:p>
        </w:tc>
        <w:tc>
          <w:tcPr>
            <w:tcW w:w="8336" w:type="dxa"/>
            <w:tcBorders>
              <w:top w:val="nil"/>
              <w:bottom w:val="nil"/>
            </w:tcBorders>
          </w:tcPr>
          <w:p w14:paraId="303B91F2" w14:textId="77777777" w:rsidR="007E7948" w:rsidRPr="0040630A" w:rsidRDefault="007E7948" w:rsidP="00CB7C60">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Number of trapping sessions</w:t>
            </w:r>
            <w:r>
              <w:rPr>
                <w:rFonts w:ascii="Times New Roman" w:eastAsia="Times New Roman" w:hAnsi="Times New Roman" w:cs="Times New Roman"/>
                <w:color w:val="000000" w:themeColor="text1"/>
                <w:kern w:val="24"/>
              </w:rPr>
              <w:t xml:space="preserve"> (6 in all scenarios)</w:t>
            </w:r>
          </w:p>
        </w:tc>
      </w:tr>
      <w:tr w:rsidR="007E7948" w:rsidRPr="0040630A" w14:paraId="0A065535"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4ECAB828"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Φ</w:t>
            </w:r>
          </w:p>
        </w:tc>
        <w:tc>
          <w:tcPr>
            <w:tcW w:w="8336" w:type="dxa"/>
            <w:tcBorders>
              <w:top w:val="nil"/>
              <w:bottom w:val="nil"/>
            </w:tcBorders>
            <w:hideMark/>
          </w:tcPr>
          <w:p w14:paraId="5207A308"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Inhibition distance between bear activity centers</w:t>
            </w:r>
            <w:r>
              <w:rPr>
                <w:rFonts w:ascii="Times New Roman" w:eastAsia="Times New Roman" w:hAnsi="Times New Roman" w:cs="Times New Roman"/>
                <w:color w:val="000000" w:themeColor="text1"/>
                <w:kern w:val="24"/>
              </w:rPr>
              <w:t xml:space="preserve"> (200m in all scenarios)</w:t>
            </w:r>
          </w:p>
        </w:tc>
      </w:tr>
      <w:tr w:rsidR="007E7948" w:rsidRPr="0040630A" w14:paraId="381BC593" w14:textId="77777777" w:rsidTr="00CB7C60">
        <w:trPr>
          <w:trHeight w:val="20"/>
        </w:trPr>
        <w:tc>
          <w:tcPr>
            <w:tcW w:w="1104" w:type="dxa"/>
            <w:tcBorders>
              <w:top w:val="nil"/>
              <w:bottom w:val="nil"/>
            </w:tcBorders>
            <w:hideMark/>
          </w:tcPr>
          <w:p w14:paraId="2FFF89ED"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α</w:t>
            </w:r>
          </w:p>
        </w:tc>
        <w:tc>
          <w:tcPr>
            <w:tcW w:w="8336" w:type="dxa"/>
            <w:tcBorders>
              <w:top w:val="nil"/>
              <w:bottom w:val="nil"/>
            </w:tcBorders>
            <w:hideMark/>
          </w:tcPr>
          <w:p w14:paraId="795B215C"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Parameter describing intensity of stratification of bear activity centers</w:t>
            </w:r>
            <w:r>
              <w:rPr>
                <w:rFonts w:ascii="Times New Roman" w:eastAsia="Times New Roman" w:hAnsi="Times New Roman" w:cs="Times New Roman"/>
                <w:color w:val="000000" w:themeColor="text1"/>
                <w:kern w:val="24"/>
              </w:rPr>
              <w:t xml:space="preserve"> (.75 in t6 and t7, 0 in all other scenarios)</w:t>
            </w:r>
          </w:p>
        </w:tc>
      </w:tr>
      <w:tr w:rsidR="007E7948" w:rsidRPr="0040630A" w14:paraId="17DF23C8"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1C777BAF" w14:textId="77777777" w:rsidR="007E7948" w:rsidRPr="0040630A" w:rsidRDefault="007E7948" w:rsidP="00CB7C60">
            <w:pPr>
              <w:spacing w:line="276" w:lineRule="auto"/>
              <w:jc w:val="center"/>
              <w:rPr>
                <w:rFonts w:ascii="Times New Roman" w:eastAsia="Times New Roman" w:hAnsi="Times New Roman" w:cs="Times New Roman"/>
                <w:i/>
                <w:vertAlign w:val="subscript"/>
              </w:rPr>
            </w:pPr>
            <w:r w:rsidRPr="0040630A">
              <w:rPr>
                <w:rFonts w:ascii="Times New Roman" w:eastAsia="Times New Roman" w:hAnsi="Times New Roman" w:cs="Times New Roman"/>
                <w:i/>
                <w:color w:val="000000" w:themeColor="text1"/>
                <w:kern w:val="24"/>
              </w:rPr>
              <w:t>A</w:t>
            </w:r>
            <w:r w:rsidRPr="0040630A">
              <w:rPr>
                <w:rFonts w:ascii="Times New Roman" w:eastAsia="Times New Roman" w:hAnsi="Times New Roman" w:cs="Times New Roman"/>
                <w:i/>
                <w:color w:val="000000" w:themeColor="text1"/>
                <w:kern w:val="24"/>
                <w:vertAlign w:val="subscript"/>
              </w:rPr>
              <w:t>i</w:t>
            </w:r>
          </w:p>
        </w:tc>
        <w:tc>
          <w:tcPr>
            <w:tcW w:w="8336" w:type="dxa"/>
            <w:tcBorders>
              <w:top w:val="nil"/>
              <w:bottom w:val="nil"/>
            </w:tcBorders>
            <w:hideMark/>
          </w:tcPr>
          <w:p w14:paraId="2ED0B5E7"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Locations of bear activity centers {</w:t>
            </w:r>
            <w:proofErr w:type="spellStart"/>
            <w:r w:rsidRPr="00DC6565">
              <w:rPr>
                <w:rFonts w:ascii="Times New Roman" w:eastAsia="Times New Roman" w:hAnsi="Times New Roman" w:cs="Times New Roman"/>
                <w:i/>
                <w:color w:val="000000" w:themeColor="text1"/>
                <w:kern w:val="24"/>
              </w:rPr>
              <w:t>i</w:t>
            </w:r>
            <w:proofErr w:type="spellEnd"/>
            <w:r w:rsidRPr="0040630A">
              <w:rPr>
                <w:rFonts w:ascii="Times New Roman" w:eastAsia="Times New Roman" w:hAnsi="Times New Roman" w:cs="Times New Roman"/>
                <w:color w:val="000000" w:themeColor="text1"/>
                <w:kern w:val="24"/>
              </w:rPr>
              <w:t xml:space="preserve">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N</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p>
        </w:tc>
      </w:tr>
      <w:tr w:rsidR="007E7948" w:rsidRPr="0040630A" w14:paraId="764F2E9D" w14:textId="77777777" w:rsidTr="00CB7C60">
        <w:trPr>
          <w:trHeight w:val="20"/>
        </w:trPr>
        <w:tc>
          <w:tcPr>
            <w:tcW w:w="1104" w:type="dxa"/>
            <w:tcBorders>
              <w:top w:val="nil"/>
              <w:bottom w:val="nil"/>
            </w:tcBorders>
            <w:hideMark/>
          </w:tcPr>
          <w:p w14:paraId="666C605C" w14:textId="77777777" w:rsidR="007E7948" w:rsidRPr="00D76BFD" w:rsidRDefault="007E7948" w:rsidP="00CB7C60">
            <w:pPr>
              <w:spacing w:line="276" w:lineRule="auto"/>
              <w:jc w:val="center"/>
              <w:rPr>
                <w:rFonts w:ascii="Times New Roman" w:eastAsia="Times New Roman" w:hAnsi="Times New Roman" w:cs="Times New Roman"/>
                <w:i/>
                <w:color w:val="000000" w:themeColor="text1"/>
                <w:kern w:val="24"/>
                <w:vertAlign w:val="subscript"/>
              </w:rPr>
            </w:pPr>
            <w:r w:rsidRPr="0040630A">
              <w:rPr>
                <w:rFonts w:ascii="Times New Roman" w:eastAsia="Times New Roman" w:hAnsi="Times New Roman" w:cs="Times New Roman"/>
                <w:i/>
                <w:color w:val="000000" w:themeColor="text1"/>
                <w:kern w:val="24"/>
                <w:lang w:val="el-GR"/>
              </w:rPr>
              <w:t>Ψ</w:t>
            </w:r>
            <w:proofErr w:type="spellStart"/>
            <w:r>
              <w:rPr>
                <w:rFonts w:ascii="Times New Roman" w:eastAsia="Times New Roman" w:hAnsi="Times New Roman" w:cs="Times New Roman"/>
                <w:i/>
                <w:color w:val="000000" w:themeColor="text1"/>
                <w:kern w:val="24"/>
                <w:vertAlign w:val="subscript"/>
              </w:rPr>
              <w:t>i,k</w:t>
            </w:r>
            <w:proofErr w:type="spellEnd"/>
          </w:p>
        </w:tc>
        <w:tc>
          <w:tcPr>
            <w:tcW w:w="8336" w:type="dxa"/>
            <w:tcBorders>
              <w:top w:val="nil"/>
              <w:bottom w:val="nil"/>
            </w:tcBorders>
            <w:hideMark/>
          </w:tcPr>
          <w:p w14:paraId="66B985CE" w14:textId="77777777" w:rsidR="007E7948" w:rsidRPr="00D76BFD" w:rsidRDefault="007E7948" w:rsidP="00CB7C60">
            <w:pPr>
              <w:spacing w:line="276" w:lineRule="auto"/>
              <w:rPr>
                <w:rFonts w:ascii="Times New Roman" w:eastAsia="Times New Roman" w:hAnsi="Times New Roman" w:cs="Times New Roman"/>
                <w:vertAlign w:val="subscript"/>
              </w:rPr>
            </w:pPr>
            <w:r w:rsidRPr="0040630A">
              <w:rPr>
                <w:rFonts w:ascii="Times New Roman" w:eastAsia="Times New Roman" w:hAnsi="Times New Roman" w:cs="Times New Roman"/>
                <w:color w:val="000000" w:themeColor="text1"/>
                <w:kern w:val="24"/>
              </w:rPr>
              <w:t xml:space="preserve">Euclidean distances between </w:t>
            </w:r>
            <w:r>
              <w:rPr>
                <w:rFonts w:ascii="Times New Roman" w:eastAsia="Times New Roman" w:hAnsi="Times New Roman" w:cs="Times New Roman"/>
                <w:color w:val="000000" w:themeColor="text1"/>
                <w:kern w:val="24"/>
              </w:rPr>
              <w:t xml:space="preserve">the activity center for individual </w:t>
            </w:r>
            <w:proofErr w:type="spellStart"/>
            <w:r w:rsidRPr="00DC6565">
              <w:rPr>
                <w:rFonts w:ascii="Times New Roman" w:eastAsia="Times New Roman" w:hAnsi="Times New Roman" w:cs="Times New Roman"/>
                <w:i/>
                <w:color w:val="000000" w:themeColor="text1"/>
                <w:kern w:val="24"/>
              </w:rPr>
              <w:t>i</w:t>
            </w:r>
            <w:proofErr w:type="spellEnd"/>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i/>
                <w:iCs/>
                <w:color w:val="000000" w:themeColor="text1"/>
                <w:kern w:val="24"/>
              </w:rPr>
              <w:t>A</w:t>
            </w:r>
            <w:r>
              <w:rPr>
                <w:rFonts w:ascii="Times New Roman" w:eastAsia="Times New Roman" w:hAnsi="Times New Roman" w:cs="Times New Roman"/>
                <w:i/>
                <w:iCs/>
                <w:color w:val="000000" w:themeColor="text1"/>
                <w:kern w:val="24"/>
                <w:vertAlign w:val="subscript"/>
              </w:rPr>
              <w:t>i</w:t>
            </w:r>
            <w:r>
              <w:rPr>
                <w:rFonts w:ascii="Times New Roman" w:eastAsia="Times New Roman" w:hAnsi="Times New Roman" w:cs="Times New Roman"/>
                <w:iCs/>
                <w:color w:val="000000" w:themeColor="text1"/>
                <w:kern w:val="24"/>
                <w:vertAlign w:val="subscript"/>
              </w:rPr>
              <w:t>,</w:t>
            </w:r>
            <w:r w:rsidRPr="0040630A">
              <w:rPr>
                <w:rFonts w:ascii="Times New Roman" w:eastAsia="Times New Roman" w:hAnsi="Times New Roman" w:cs="Times New Roman"/>
                <w:color w:val="000000" w:themeColor="text1"/>
                <w:kern w:val="24"/>
              </w:rPr>
              <w:t xml:space="preserve"> and</w:t>
            </w:r>
            <w:r>
              <w:rPr>
                <w:rFonts w:ascii="Times New Roman" w:eastAsia="Times New Roman" w:hAnsi="Times New Roman" w:cs="Times New Roman"/>
                <w:color w:val="000000" w:themeColor="text1"/>
                <w:kern w:val="24"/>
              </w:rPr>
              <w:t xml:space="preserve"> the location of trap </w:t>
            </w:r>
            <w:r w:rsidRPr="00DC6565">
              <w:rPr>
                <w:rFonts w:ascii="Times New Roman" w:eastAsia="Times New Roman" w:hAnsi="Times New Roman" w:cs="Times New Roman"/>
                <w:i/>
                <w:color w:val="000000" w:themeColor="text1"/>
                <w:kern w:val="24"/>
              </w:rPr>
              <w:t>k</w:t>
            </w:r>
            <w:r>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i/>
                <w:iCs/>
                <w:color w:val="000000" w:themeColor="text1"/>
                <w:kern w:val="24"/>
              </w:rPr>
              <w:t>D</w:t>
            </w:r>
            <w:r>
              <w:rPr>
                <w:rFonts w:ascii="Times New Roman" w:eastAsia="Times New Roman" w:hAnsi="Times New Roman" w:cs="Times New Roman"/>
                <w:i/>
                <w:iCs/>
                <w:color w:val="000000" w:themeColor="text1"/>
                <w:kern w:val="24"/>
                <w:vertAlign w:val="subscript"/>
              </w:rPr>
              <w:t>k</w:t>
            </w:r>
          </w:p>
        </w:tc>
      </w:tr>
      <w:tr w:rsidR="007E7948" w:rsidRPr="0040630A" w14:paraId="54D7E7D0"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56BC23C3"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rPr>
              <w:t>g</w:t>
            </w:r>
            <w:r w:rsidRPr="0040630A">
              <w:rPr>
                <w:rFonts w:ascii="Times New Roman" w:eastAsia="Times New Roman" w:hAnsi="Times New Roman" w:cs="Times New Roman"/>
                <w:i/>
                <w:color w:val="000000" w:themeColor="text1"/>
                <w:kern w:val="24"/>
                <w:position w:val="-6"/>
                <w:vertAlign w:val="subscript"/>
              </w:rPr>
              <w:t>0</w:t>
            </w:r>
          </w:p>
        </w:tc>
        <w:tc>
          <w:tcPr>
            <w:tcW w:w="8336" w:type="dxa"/>
            <w:tcBorders>
              <w:top w:val="nil"/>
              <w:bottom w:val="nil"/>
            </w:tcBorders>
            <w:hideMark/>
          </w:tcPr>
          <w:p w14:paraId="0AB4CAE2"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Logit capture probability at a given trap for a bear whose activity center is exactly at that trap</w:t>
            </w:r>
            <w:r>
              <w:rPr>
                <w:rFonts w:ascii="Times New Roman" w:eastAsia="Times New Roman" w:hAnsi="Times New Roman" w:cs="Times New Roman"/>
                <w:color w:val="000000" w:themeColor="text1"/>
                <w:kern w:val="24"/>
              </w:rPr>
              <w:t xml:space="preserve"> (.5 in all scenarios)</w:t>
            </w:r>
          </w:p>
        </w:tc>
      </w:tr>
      <w:tr w:rsidR="007E7948" w:rsidRPr="0040630A" w14:paraId="61DF6DA8" w14:textId="77777777" w:rsidTr="00CB7C60">
        <w:trPr>
          <w:trHeight w:val="20"/>
        </w:trPr>
        <w:tc>
          <w:tcPr>
            <w:tcW w:w="1104" w:type="dxa"/>
            <w:tcBorders>
              <w:top w:val="nil"/>
              <w:bottom w:val="nil"/>
            </w:tcBorders>
            <w:hideMark/>
          </w:tcPr>
          <w:p w14:paraId="79E4FABD" w14:textId="77777777" w:rsidR="007E7948" w:rsidRPr="0038778A" w:rsidRDefault="007E7948" w:rsidP="00CB7C60">
            <w:pPr>
              <w:spacing w:line="276" w:lineRule="auto"/>
              <w:jc w:val="center"/>
              <w:rPr>
                <w:rFonts w:ascii="Times New Roman" w:eastAsia="Times New Roman" w:hAnsi="Times New Roman" w:cs="Times New Roman"/>
                <w:i/>
                <w:vertAlign w:val="subscript"/>
              </w:rPr>
            </w:pPr>
            <w:r>
              <w:rPr>
                <w:rFonts w:ascii="Times New Roman" w:eastAsia="Times New Roman" w:hAnsi="Times New Roman" w:cs="Times New Roman"/>
                <w:i/>
                <w:color w:val="000000" w:themeColor="text1"/>
                <w:kern w:val="24"/>
              </w:rPr>
              <w:t>b</w:t>
            </w:r>
          </w:p>
        </w:tc>
        <w:tc>
          <w:tcPr>
            <w:tcW w:w="8336" w:type="dxa"/>
            <w:tcBorders>
              <w:top w:val="nil"/>
              <w:bottom w:val="nil"/>
            </w:tcBorders>
            <w:hideMark/>
          </w:tcPr>
          <w:p w14:paraId="60741F3E"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Difference between logit capture and recapture probabilit</w:t>
            </w:r>
            <w:r>
              <w:rPr>
                <w:rFonts w:ascii="Times New Roman" w:eastAsia="Times New Roman" w:hAnsi="Times New Roman" w:cs="Times New Roman"/>
                <w:color w:val="000000" w:themeColor="text1"/>
                <w:kern w:val="24"/>
              </w:rPr>
              <w:t>ies (1 in t2, t5, t6 and 0 in all other scenarios)</w:t>
            </w:r>
          </w:p>
        </w:tc>
      </w:tr>
      <w:tr w:rsidR="007E7948" w:rsidRPr="0040630A" w14:paraId="6AFC3972"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537EA198" w14:textId="77777777" w:rsidR="007E7948" w:rsidRPr="0040630A" w:rsidRDefault="007E7948" w:rsidP="00CB7C60">
            <w:pPr>
              <w:spacing w:line="276" w:lineRule="auto"/>
              <w:jc w:val="center"/>
              <w:rPr>
                <w:rFonts w:ascii="Times New Roman" w:eastAsia="Times New Roman" w:hAnsi="Times New Roman" w:cs="Times New Roman"/>
                <w:i/>
              </w:rPr>
            </w:pPr>
            <w:r>
              <w:t xml:space="preserve"> </w:t>
            </w:r>
            <w:r w:rsidRPr="0038778A">
              <w:rPr>
                <w:rFonts w:ascii="Times New Roman" w:eastAsia="Times New Roman" w:hAnsi="Times New Roman" w:cs="Times New Roman"/>
                <w:i/>
                <w:color w:val="000000" w:themeColor="text1"/>
                <w:kern w:val="24"/>
                <w:lang w:val="el-GR"/>
              </w:rPr>
              <w:t>σ</w:t>
            </w:r>
          </w:p>
        </w:tc>
        <w:tc>
          <w:tcPr>
            <w:tcW w:w="8336" w:type="dxa"/>
            <w:tcBorders>
              <w:top w:val="nil"/>
              <w:bottom w:val="nil"/>
            </w:tcBorders>
            <w:hideMark/>
          </w:tcPr>
          <w:p w14:paraId="3C0A1CB6" w14:textId="77777777" w:rsidR="007E7948" w:rsidRPr="00E56FAC"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Inflection point of half-normal distribution which describes capture probability as a function of</w:t>
            </w:r>
            <w:r w:rsidRPr="0040630A">
              <w:rPr>
                <w:rFonts w:ascii="Times New Roman" w:eastAsia="Times New Roman" w:hAnsi="Times New Roman" w:cs="Times New Roman"/>
                <w:i/>
                <w:iCs/>
                <w:color w:val="000000" w:themeColor="text1"/>
                <w:kern w:val="24"/>
              </w:rPr>
              <w:t xml:space="preserve"> </w:t>
            </w:r>
            <w:r w:rsidRPr="0040630A">
              <w:rPr>
                <w:rFonts w:ascii="Times New Roman" w:eastAsia="Times New Roman" w:hAnsi="Times New Roman" w:cs="Times New Roman"/>
                <w:i/>
                <w:color w:val="000000" w:themeColor="text1"/>
                <w:kern w:val="24"/>
                <w:lang w:val="el-GR"/>
              </w:rPr>
              <w:t>Ψ</w:t>
            </w:r>
            <w:r>
              <w:rPr>
                <w:rFonts w:ascii="Times New Roman" w:eastAsia="Times New Roman" w:hAnsi="Times New Roman" w:cs="Times New Roman"/>
                <w:i/>
                <w:color w:val="000000" w:themeColor="text1"/>
                <w:kern w:val="24"/>
              </w:rPr>
              <w:t xml:space="preserve"> </w:t>
            </w:r>
            <w:r>
              <w:rPr>
                <w:rFonts w:ascii="Times New Roman" w:eastAsia="Times New Roman" w:hAnsi="Times New Roman" w:cs="Times New Roman"/>
                <w:color w:val="000000" w:themeColor="text1"/>
                <w:kern w:val="24"/>
              </w:rPr>
              <w:t>(846m in all scenarios)</w:t>
            </w:r>
          </w:p>
        </w:tc>
      </w:tr>
      <w:tr w:rsidR="007E7948" w:rsidRPr="0040630A" w14:paraId="70C29D2C" w14:textId="77777777" w:rsidTr="00CB7C60">
        <w:trPr>
          <w:trHeight w:val="20"/>
        </w:trPr>
        <w:tc>
          <w:tcPr>
            <w:tcW w:w="1104" w:type="dxa"/>
            <w:tcBorders>
              <w:top w:val="nil"/>
              <w:bottom w:val="nil"/>
            </w:tcBorders>
            <w:hideMark/>
          </w:tcPr>
          <w:p w14:paraId="6934C79E" w14:textId="77777777" w:rsidR="007E7948" w:rsidRPr="0040630A" w:rsidRDefault="007E7948" w:rsidP="00CB7C60">
            <w:pPr>
              <w:spacing w:line="276" w:lineRule="auto"/>
              <w:jc w:val="center"/>
              <w:rPr>
                <w:rFonts w:ascii="Times New Roman" w:eastAsia="Times New Roman" w:hAnsi="Times New Roman" w:cs="Times New Roman"/>
                <w:i/>
                <w:vertAlign w:val="subscript"/>
              </w:rPr>
            </w:pPr>
            <w:r w:rsidRPr="0040630A">
              <w:rPr>
                <w:rFonts w:ascii="Times New Roman" w:eastAsia="Times New Roman" w:hAnsi="Times New Roman" w:cs="Times New Roman"/>
                <w:i/>
                <w:color w:val="000000" w:themeColor="text1"/>
                <w:kern w:val="24"/>
                <w:lang w:val="el-GR"/>
              </w:rPr>
              <w:t>δ</w:t>
            </w:r>
            <w:proofErr w:type="spellStart"/>
            <w:r w:rsidRPr="0040630A">
              <w:rPr>
                <w:rFonts w:ascii="Times New Roman" w:eastAsia="Times New Roman" w:hAnsi="Times New Roman" w:cs="Times New Roman"/>
                <w:i/>
                <w:color w:val="000000" w:themeColor="text1"/>
                <w:kern w:val="24"/>
                <w:vertAlign w:val="subscript"/>
              </w:rPr>
              <w:t>i</w:t>
            </w:r>
            <w:proofErr w:type="spellEnd"/>
          </w:p>
        </w:tc>
        <w:tc>
          <w:tcPr>
            <w:tcW w:w="8336" w:type="dxa"/>
            <w:tcBorders>
              <w:top w:val="nil"/>
              <w:bottom w:val="nil"/>
            </w:tcBorders>
            <w:hideMark/>
          </w:tcPr>
          <w:p w14:paraId="28DAE652"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Parameter describing heterogeneity in individual bears’ capture probabilities</w:t>
            </w:r>
            <w:r>
              <w:rPr>
                <w:rFonts w:ascii="Times New Roman" w:eastAsia="Times New Roman" w:hAnsi="Times New Roman" w:cs="Times New Roman"/>
                <w:color w:val="000000" w:themeColor="text1"/>
                <w:kern w:val="24"/>
              </w:rPr>
              <w:t xml:space="preserve">; this parameter also influences the expected number of </w:t>
            </w:r>
            <w:r w:rsidRPr="0040630A">
              <w:rPr>
                <w:rFonts w:ascii="Times New Roman" w:eastAsia="Times New Roman" w:hAnsi="Times New Roman" w:cs="Times New Roman"/>
                <w:color w:val="000000" w:themeColor="text1"/>
                <w:kern w:val="24"/>
              </w:rPr>
              <w:t>redundant samples</w:t>
            </w:r>
            <w:r>
              <w:rPr>
                <w:rFonts w:ascii="Times New Roman" w:eastAsia="Times New Roman" w:hAnsi="Times New Roman" w:cs="Times New Roman"/>
                <w:color w:val="000000" w:themeColor="text1"/>
                <w:kern w:val="24"/>
              </w:rPr>
              <w:t xml:space="preserve"> deposited by an individual.</w:t>
            </w:r>
            <w:r w:rsidRPr="0040630A">
              <w:rPr>
                <w:rFonts w:ascii="Times New Roman" w:eastAsia="Times New Roman" w:hAnsi="Times New Roman" w:cs="Times New Roman"/>
                <w:color w:val="000000" w:themeColor="text1"/>
                <w:kern w:val="24"/>
              </w:rPr>
              <w:t xml:space="preserve"> {</w:t>
            </w:r>
            <w:proofErr w:type="spellStart"/>
            <w:r w:rsidRPr="00DC6565">
              <w:rPr>
                <w:rFonts w:ascii="Times New Roman" w:eastAsia="Times New Roman" w:hAnsi="Times New Roman" w:cs="Times New Roman"/>
                <w:i/>
                <w:color w:val="000000" w:themeColor="text1"/>
                <w:kern w:val="24"/>
              </w:rPr>
              <w:t>i</w:t>
            </w:r>
            <w:proofErr w:type="spellEnd"/>
            <w:r w:rsidRPr="00DC6565">
              <w:rPr>
                <w:rFonts w:ascii="Times New Roman" w:eastAsia="Times New Roman" w:hAnsi="Times New Roman" w:cs="Times New Roman"/>
                <w:i/>
                <w:color w:val="000000" w:themeColor="text1"/>
                <w:kern w:val="24"/>
              </w:rPr>
              <w:t xml:space="preserve"> </w:t>
            </w:r>
            <w:r w:rsidRPr="0040630A">
              <w:rPr>
                <w:rFonts w:ascii="Times New Roman" w:eastAsia="Times New Roman" w:hAnsi="Times New Roman" w:cs="Times New Roman"/>
                <w:color w:val="000000" w:themeColor="text1"/>
                <w:kern w:val="24"/>
              </w:rPr>
              <w:t>=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N</w:t>
            </w:r>
            <w:r w:rsidRPr="0040630A">
              <w:rPr>
                <w:rFonts w:ascii="Times New Roman" w:eastAsia="Times New Roman" w:hAnsi="Times New Roman" w:cs="Times New Roman"/>
                <w:color w:val="000000" w:themeColor="text1"/>
                <w:kern w:val="24"/>
              </w:rPr>
              <w:t>}</w:t>
            </w:r>
          </w:p>
        </w:tc>
      </w:tr>
      <w:tr w:rsidR="007E7948" w:rsidRPr="0040630A" w14:paraId="1414D457"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75148277"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iCs/>
                <w:color w:val="000000" w:themeColor="text1"/>
                <w:kern w:val="24"/>
                <w:lang w:val="el-GR"/>
              </w:rPr>
              <w:t>Δ</w:t>
            </w:r>
          </w:p>
        </w:tc>
        <w:tc>
          <w:tcPr>
            <w:tcW w:w="8336" w:type="dxa"/>
            <w:tcBorders>
              <w:top w:val="nil"/>
              <w:bottom w:val="nil"/>
            </w:tcBorders>
            <w:hideMark/>
          </w:tcPr>
          <w:p w14:paraId="2EDDF536"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Standard deviation of normal distribution of </w:t>
            </w:r>
            <w:r w:rsidRPr="0040630A">
              <w:rPr>
                <w:rFonts w:ascii="Times New Roman" w:eastAsia="Times New Roman" w:hAnsi="Times New Roman" w:cs="Times New Roman"/>
                <w:i/>
                <w:iCs/>
                <w:color w:val="000000" w:themeColor="text1"/>
                <w:kern w:val="24"/>
                <w:lang w:val="el-GR"/>
              </w:rPr>
              <w:t>δ</w:t>
            </w:r>
            <w:proofErr w:type="spellStart"/>
            <w:r w:rsidRPr="0040630A">
              <w:rPr>
                <w:rFonts w:ascii="Times New Roman" w:eastAsia="Times New Roman" w:hAnsi="Times New Roman" w:cs="Times New Roman"/>
                <w:i/>
                <w:iCs/>
                <w:color w:val="000000" w:themeColor="text1"/>
                <w:kern w:val="24"/>
                <w:vertAlign w:val="subscript"/>
              </w:rPr>
              <w:t>i</w:t>
            </w:r>
            <w:proofErr w:type="spellEnd"/>
            <w:r w:rsidRPr="0040630A">
              <w:rPr>
                <w:rFonts w:ascii="Times New Roman" w:eastAsia="Times New Roman" w:hAnsi="Times New Roman" w:cs="Times New Roman"/>
                <w:color w:val="000000" w:themeColor="text1"/>
                <w:kern w:val="24"/>
              </w:rPr>
              <w:t xml:space="preserve"> values</w:t>
            </w:r>
            <w:r>
              <w:rPr>
                <w:rFonts w:ascii="Times New Roman" w:eastAsia="Times New Roman" w:hAnsi="Times New Roman" w:cs="Times New Roman"/>
                <w:color w:val="000000" w:themeColor="text1"/>
                <w:kern w:val="24"/>
              </w:rPr>
              <w:t xml:space="preserve"> (1.25 in t3, t5, t6 and t7, 0 in all other scenarios)</w:t>
            </w:r>
          </w:p>
        </w:tc>
      </w:tr>
      <w:tr w:rsidR="007E7948" w:rsidRPr="0040630A" w14:paraId="3C9A6E73" w14:textId="77777777" w:rsidTr="00CB7C60">
        <w:trPr>
          <w:trHeight w:val="20"/>
        </w:trPr>
        <w:tc>
          <w:tcPr>
            <w:tcW w:w="1104" w:type="dxa"/>
            <w:tcBorders>
              <w:top w:val="nil"/>
              <w:bottom w:val="nil"/>
            </w:tcBorders>
            <w:hideMark/>
          </w:tcPr>
          <w:p w14:paraId="7E22B829"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γ</w:t>
            </w:r>
          </w:p>
        </w:tc>
        <w:tc>
          <w:tcPr>
            <w:tcW w:w="8336" w:type="dxa"/>
            <w:tcBorders>
              <w:top w:val="nil"/>
              <w:bottom w:val="nil"/>
            </w:tcBorders>
            <w:hideMark/>
          </w:tcPr>
          <w:p w14:paraId="150003B2"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Parameter describing </w:t>
            </w:r>
            <w:r>
              <w:rPr>
                <w:rFonts w:ascii="Times New Roman" w:eastAsia="Times New Roman" w:hAnsi="Times New Roman" w:cs="Times New Roman"/>
                <w:color w:val="000000" w:themeColor="text1"/>
                <w:kern w:val="24"/>
              </w:rPr>
              <w:t>l</w:t>
            </w:r>
            <w:r w:rsidRPr="003E28B8">
              <w:rPr>
                <w:rFonts w:ascii="Times New Roman" w:eastAsia="Times New Roman" w:hAnsi="Times New Roman" w:cs="Times New Roman"/>
                <w:color w:val="000000" w:themeColor="text1"/>
                <w:kern w:val="24"/>
              </w:rPr>
              <w:t>og expected number of samples deposited by an individual bear after being captured.</w:t>
            </w:r>
            <w:r>
              <w:rPr>
                <w:rFonts w:ascii="Times New Roman" w:eastAsia="Times New Roman" w:hAnsi="Times New Roman" w:cs="Times New Roman"/>
                <w:color w:val="000000" w:themeColor="text1"/>
                <w:kern w:val="24"/>
              </w:rPr>
              <w:t xml:space="preserve"> </w:t>
            </w:r>
          </w:p>
        </w:tc>
      </w:tr>
      <w:tr w:rsidR="007E7948" w:rsidRPr="0040630A" w14:paraId="165D57C9"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0B8C00C1" w14:textId="77777777" w:rsidR="007E7948" w:rsidRPr="003E28B8" w:rsidRDefault="007E7948" w:rsidP="00CB7C60">
            <w:pPr>
              <w:spacing w:line="276" w:lineRule="auto"/>
              <w:jc w:val="center"/>
              <w:rPr>
                <w:rFonts w:ascii="Times New Roman" w:eastAsia="Times New Roman" w:hAnsi="Times New Roman" w:cs="Times New Roman"/>
                <w:i/>
                <w:vertAlign w:val="subscript"/>
              </w:rPr>
            </w:pPr>
            <w:proofErr w:type="spellStart"/>
            <w:r w:rsidRPr="0040630A">
              <w:rPr>
                <w:rFonts w:ascii="Times New Roman" w:eastAsia="Times New Roman" w:hAnsi="Times New Roman" w:cs="Times New Roman"/>
                <w:i/>
                <w:color w:val="000000" w:themeColor="text1"/>
                <w:kern w:val="24"/>
              </w:rPr>
              <w:t>g</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hideMark/>
          </w:tcPr>
          <w:p w14:paraId="1505B0D3"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Capture probability </w:t>
            </w:r>
            <w:r>
              <w:rPr>
                <w:rFonts w:ascii="Times New Roman" w:eastAsia="Times New Roman" w:hAnsi="Times New Roman" w:cs="Times New Roman"/>
                <w:color w:val="000000" w:themeColor="text1"/>
                <w:kern w:val="24"/>
              </w:rPr>
              <w:t xml:space="preserve">for individual </w:t>
            </w:r>
            <w:proofErr w:type="spellStart"/>
            <w:r>
              <w:rPr>
                <w:rFonts w:ascii="Times New Roman" w:eastAsia="Times New Roman" w:hAnsi="Times New Roman" w:cs="Times New Roman"/>
                <w:color w:val="000000" w:themeColor="text1"/>
                <w:kern w:val="24"/>
              </w:rPr>
              <w:t>i</w:t>
            </w:r>
            <w:proofErr w:type="spellEnd"/>
            <w:r>
              <w:rPr>
                <w:rFonts w:ascii="Times New Roman" w:eastAsia="Times New Roman" w:hAnsi="Times New Roman" w:cs="Times New Roman"/>
                <w:color w:val="000000" w:themeColor="text1"/>
                <w:kern w:val="24"/>
              </w:rPr>
              <w:t xml:space="preserve"> at trap k during time period t</w:t>
            </w:r>
            <w:r w:rsidRPr="0040630A">
              <w:rPr>
                <w:rFonts w:ascii="Times New Roman" w:eastAsia="Times New Roman" w:hAnsi="Times New Roman" w:cs="Times New Roman"/>
                <w:color w:val="000000" w:themeColor="text1"/>
                <w:kern w:val="24"/>
              </w:rPr>
              <w:t>{</w:t>
            </w:r>
            <w:proofErr w:type="spellStart"/>
            <w:r w:rsidRPr="0040630A">
              <w:rPr>
                <w:rFonts w:ascii="Times New Roman" w:eastAsia="Times New Roman" w:hAnsi="Times New Roman" w:cs="Times New Roman"/>
                <w:color w:val="000000" w:themeColor="text1"/>
                <w:kern w:val="24"/>
              </w:rPr>
              <w:t>i</w:t>
            </w:r>
            <w:proofErr w:type="spellEnd"/>
            <w:r w:rsidRPr="0040630A">
              <w:rPr>
                <w:rFonts w:ascii="Times New Roman" w:eastAsia="Times New Roman" w:hAnsi="Times New Roman" w:cs="Times New Roman"/>
                <w:color w:val="000000" w:themeColor="text1"/>
                <w:kern w:val="24"/>
              </w:rPr>
              <w:t xml:space="preserve">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N},{k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K}</w:t>
            </w:r>
            <w:r>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{t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T}</w:t>
            </w:r>
          </w:p>
        </w:tc>
      </w:tr>
      <w:tr w:rsidR="007E7948" w:rsidRPr="0040630A" w14:paraId="6802D8D8" w14:textId="77777777" w:rsidTr="00CB7C60">
        <w:trPr>
          <w:trHeight w:val="20"/>
        </w:trPr>
        <w:tc>
          <w:tcPr>
            <w:tcW w:w="1104" w:type="dxa"/>
            <w:tcBorders>
              <w:top w:val="nil"/>
              <w:bottom w:val="nil"/>
            </w:tcBorders>
            <w:hideMark/>
          </w:tcPr>
          <w:p w14:paraId="15FD784A" w14:textId="77777777" w:rsidR="007E7948" w:rsidRPr="0040630A" w:rsidRDefault="007E7948" w:rsidP="00CB7C60">
            <w:pPr>
              <w:spacing w:line="276" w:lineRule="auto"/>
              <w:jc w:val="center"/>
              <w:rPr>
                <w:rFonts w:ascii="Times New Roman" w:eastAsia="Times New Roman" w:hAnsi="Times New Roman" w:cs="Times New Roman"/>
                <w:i/>
              </w:rPr>
            </w:pPr>
            <w:proofErr w:type="spellStart"/>
            <w:r w:rsidRPr="0040630A">
              <w:rPr>
                <w:rFonts w:ascii="Times New Roman" w:eastAsia="Times New Roman" w:hAnsi="Times New Roman" w:cs="Times New Roman"/>
                <w:i/>
                <w:color w:val="000000" w:themeColor="text1"/>
                <w:kern w:val="24"/>
              </w:rPr>
              <w:t>c</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hideMark/>
          </w:tcPr>
          <w:p w14:paraId="37FC6030" w14:textId="77777777" w:rsidR="007E7948" w:rsidRPr="0040630A" w:rsidRDefault="007E7948" w:rsidP="00CB7C60">
            <w:pPr>
              <w:spacing w:line="276" w:lineRule="auto"/>
              <w:rPr>
                <w:rFonts w:ascii="Times New Roman" w:eastAsia="Times New Roman" w:hAnsi="Times New Roman" w:cs="Times New Roman"/>
              </w:rPr>
            </w:pPr>
            <w:r>
              <w:rPr>
                <w:rFonts w:ascii="Times New Roman" w:eastAsia="Times New Roman" w:hAnsi="Times New Roman" w:cs="Times New Roman"/>
                <w:color w:val="000000" w:themeColor="text1"/>
                <w:kern w:val="24"/>
              </w:rPr>
              <w:t xml:space="preserve">Indicator variable equal to 1 if bear </w:t>
            </w:r>
            <w:proofErr w:type="spellStart"/>
            <w:r>
              <w:rPr>
                <w:rFonts w:ascii="Times New Roman" w:eastAsia="Times New Roman" w:hAnsi="Times New Roman" w:cs="Times New Roman"/>
                <w:color w:val="000000" w:themeColor="text1"/>
                <w:kern w:val="24"/>
              </w:rPr>
              <w:t>i</w:t>
            </w:r>
            <w:proofErr w:type="spellEnd"/>
            <w:r>
              <w:rPr>
                <w:rFonts w:ascii="Times New Roman" w:eastAsia="Times New Roman" w:hAnsi="Times New Roman" w:cs="Times New Roman"/>
                <w:color w:val="000000" w:themeColor="text1"/>
                <w:kern w:val="24"/>
              </w:rPr>
              <w:t xml:space="preserve"> was captured at trap k during time period t, and 0 otherwise.</w:t>
            </w:r>
          </w:p>
        </w:tc>
      </w:tr>
      <w:tr w:rsidR="007E7948" w:rsidRPr="0040630A" w14:paraId="3A3B3A1B"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tcPr>
          <w:p w14:paraId="5045B447" w14:textId="77777777" w:rsidR="007E7948" w:rsidRPr="0040630A" w:rsidRDefault="007E7948" w:rsidP="00CB7C60">
            <w:pPr>
              <w:spacing w:line="276" w:lineRule="auto"/>
              <w:jc w:val="center"/>
              <w:rPr>
                <w:rFonts w:ascii="Times New Roman" w:eastAsia="Times New Roman" w:hAnsi="Times New Roman" w:cs="Times New Roman"/>
                <w:i/>
                <w:color w:val="000000" w:themeColor="text1"/>
                <w:kern w:val="24"/>
              </w:rPr>
            </w:pPr>
            <w:proofErr w:type="spellStart"/>
            <w:r w:rsidRPr="0040630A">
              <w:rPr>
                <w:rFonts w:ascii="Times New Roman" w:eastAsia="Times New Roman" w:hAnsi="Times New Roman" w:cs="Times New Roman"/>
                <w:i/>
                <w:color w:val="000000" w:themeColor="text1"/>
                <w:kern w:val="24"/>
              </w:rPr>
              <w:t>C</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tcPr>
          <w:p w14:paraId="1D21F185" w14:textId="77777777" w:rsidR="007E7948" w:rsidRPr="0040630A" w:rsidRDefault="007E7948" w:rsidP="00CB7C60">
            <w:pPr>
              <w:spacing w:line="276" w:lineRule="auto"/>
              <w:rPr>
                <w:rFonts w:ascii="Times New Roman" w:eastAsia="Times New Roman" w:hAnsi="Times New Roman" w:cs="Times New Roman"/>
                <w:color w:val="000000" w:themeColor="text1"/>
                <w:kern w:val="24"/>
              </w:rPr>
            </w:pPr>
            <w:r>
              <w:rPr>
                <w:rFonts w:ascii="Times New Roman" w:eastAsia="Times New Roman" w:hAnsi="Times New Roman" w:cs="Times New Roman"/>
                <w:color w:val="000000" w:themeColor="text1"/>
                <w:kern w:val="24"/>
              </w:rPr>
              <w:t xml:space="preserve">Indicator variable equal to 1 if bear </w:t>
            </w:r>
            <w:proofErr w:type="spellStart"/>
            <w:r>
              <w:rPr>
                <w:rFonts w:ascii="Times New Roman" w:eastAsia="Times New Roman" w:hAnsi="Times New Roman" w:cs="Times New Roman"/>
                <w:color w:val="000000" w:themeColor="text1"/>
                <w:kern w:val="24"/>
              </w:rPr>
              <w:t>i</w:t>
            </w:r>
            <w:proofErr w:type="spellEnd"/>
            <w:r>
              <w:rPr>
                <w:rFonts w:ascii="Times New Roman" w:eastAsia="Times New Roman" w:hAnsi="Times New Roman" w:cs="Times New Roman"/>
                <w:color w:val="000000" w:themeColor="text1"/>
                <w:kern w:val="24"/>
              </w:rPr>
              <w:t xml:space="preserve"> was captured at trap k at any time before period t, and 0 otherwise</w:t>
            </w:r>
            <w:r w:rsidRPr="0040630A" w:rsidDel="00BB77E5">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proofErr w:type="spellStart"/>
            <w:r w:rsidRPr="0040630A">
              <w:rPr>
                <w:rFonts w:ascii="Times New Roman" w:eastAsia="Times New Roman" w:hAnsi="Times New Roman" w:cs="Times New Roman"/>
                <w:color w:val="000000" w:themeColor="text1"/>
                <w:kern w:val="24"/>
              </w:rPr>
              <w:t>i</w:t>
            </w:r>
            <w:proofErr w:type="spellEnd"/>
            <w:r w:rsidRPr="0040630A">
              <w:rPr>
                <w:rFonts w:ascii="Times New Roman" w:eastAsia="Times New Roman" w:hAnsi="Times New Roman" w:cs="Times New Roman"/>
                <w:color w:val="000000" w:themeColor="text1"/>
                <w:kern w:val="24"/>
              </w:rPr>
              <w:t xml:space="preserve">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N},{k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K}</w:t>
            </w:r>
            <w:r>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{t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T}</w:t>
            </w:r>
          </w:p>
        </w:tc>
      </w:tr>
      <w:tr w:rsidR="007E7948" w:rsidRPr="0040630A" w14:paraId="3D380C2F" w14:textId="77777777" w:rsidTr="00CB7C60">
        <w:trPr>
          <w:trHeight w:val="20"/>
        </w:trPr>
        <w:tc>
          <w:tcPr>
            <w:tcW w:w="1104" w:type="dxa"/>
            <w:tcBorders>
              <w:top w:val="nil"/>
            </w:tcBorders>
            <w:hideMark/>
          </w:tcPr>
          <w:p w14:paraId="0D30FFE5" w14:textId="77777777" w:rsidR="007E7948" w:rsidRPr="0040630A" w:rsidRDefault="007E7948" w:rsidP="00CB7C60">
            <w:pPr>
              <w:spacing w:line="276" w:lineRule="auto"/>
              <w:jc w:val="center"/>
              <w:rPr>
                <w:rFonts w:ascii="Times New Roman" w:eastAsia="Times New Roman" w:hAnsi="Times New Roman" w:cs="Times New Roman"/>
                <w:i/>
              </w:rPr>
            </w:pPr>
            <w:proofErr w:type="spellStart"/>
            <w:r w:rsidRPr="0040630A">
              <w:rPr>
                <w:rFonts w:ascii="Times New Roman" w:eastAsia="Times New Roman" w:hAnsi="Times New Roman" w:cs="Times New Roman"/>
                <w:i/>
                <w:color w:val="000000" w:themeColor="text1"/>
                <w:kern w:val="24"/>
              </w:rPr>
              <w:t>I</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tcBorders>
            <w:hideMark/>
          </w:tcPr>
          <w:p w14:paraId="2BD59EC1" w14:textId="77777777" w:rsidR="007E7948" w:rsidRPr="0040630A" w:rsidRDefault="007E7948" w:rsidP="00CB7C60">
            <w:pPr>
              <w:spacing w:line="276" w:lineRule="auto"/>
              <w:rPr>
                <w:rFonts w:ascii="Times New Roman" w:eastAsia="Times New Roman" w:hAnsi="Times New Roman" w:cs="Times New Roman"/>
              </w:rPr>
            </w:pPr>
            <w:r>
              <w:rPr>
                <w:rFonts w:ascii="Times New Roman" w:eastAsia="Times New Roman" w:hAnsi="Times New Roman" w:cs="Times New Roman"/>
                <w:color w:val="000000" w:themeColor="text1"/>
                <w:kern w:val="24"/>
              </w:rPr>
              <w:t>Number of s</w:t>
            </w:r>
            <w:r w:rsidRPr="0040630A">
              <w:rPr>
                <w:rFonts w:ascii="Times New Roman" w:eastAsia="Times New Roman" w:hAnsi="Times New Roman" w:cs="Times New Roman"/>
                <w:color w:val="000000" w:themeColor="text1"/>
                <w:kern w:val="24"/>
              </w:rPr>
              <w:t>amples deposited and collected during a simulation</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proofErr w:type="spellStart"/>
            <w:r w:rsidRPr="0040630A">
              <w:rPr>
                <w:rFonts w:ascii="Times New Roman" w:eastAsia="Times New Roman" w:hAnsi="Times New Roman" w:cs="Times New Roman"/>
                <w:color w:val="000000" w:themeColor="text1"/>
                <w:kern w:val="24"/>
              </w:rPr>
              <w:t>i</w:t>
            </w:r>
            <w:proofErr w:type="spellEnd"/>
            <w:r w:rsidRPr="0040630A">
              <w:rPr>
                <w:rFonts w:ascii="Times New Roman" w:eastAsia="Times New Roman" w:hAnsi="Times New Roman" w:cs="Times New Roman"/>
                <w:color w:val="000000" w:themeColor="text1"/>
                <w:kern w:val="24"/>
              </w:rPr>
              <w:t xml:space="preserve">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N},{k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K}</w:t>
            </w:r>
            <w:r>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{t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T}</w:t>
            </w:r>
          </w:p>
        </w:tc>
      </w:tr>
    </w:tbl>
    <w:p w14:paraId="2A383826" w14:textId="77777777" w:rsidR="007E7948" w:rsidRPr="0040630A" w:rsidRDefault="007E7948" w:rsidP="007E7948">
      <w:pPr>
        <w:pStyle w:val="BodyText"/>
        <w:spacing w:line="480" w:lineRule="auto"/>
        <w:rPr>
          <w:rFonts w:ascii="Times New Roman" w:hAnsi="Times New Roman" w:cs="Times New Roman"/>
        </w:rPr>
      </w:pPr>
    </w:p>
    <w:p w14:paraId="4CAE3B85" w14:textId="77777777" w:rsidR="00C1151B" w:rsidRDefault="00C1151B">
      <w:r>
        <w:rPr>
          <w:i/>
        </w:rPr>
        <w:br w:type="page"/>
      </w:r>
    </w:p>
    <w:p w14:paraId="79A4E202" w14:textId="77777777" w:rsidR="00F30D8F" w:rsidRPr="00294E0E" w:rsidRDefault="00F30D8F" w:rsidP="00F30D8F">
      <w:pPr>
        <w:pStyle w:val="Caption"/>
        <w:keepNext/>
        <w:spacing w:line="360" w:lineRule="auto"/>
        <w:rPr>
          <w:rFonts w:ascii="Times New Roman" w:hAnsi="Times New Roman" w:cs="Times New Roman"/>
          <w:i w:val="0"/>
        </w:rPr>
      </w:pPr>
      <w:bookmarkStart w:id="90" w:name="_Ref533069986"/>
      <w:r w:rsidRPr="00CB7C60">
        <w:rPr>
          <w:rFonts w:ascii="Times New Roman" w:hAnsi="Times New Roman" w:cs="Times New Roman"/>
          <w:i w:val="0"/>
        </w:rPr>
        <w:lastRenderedPageBreak/>
        <w:t xml:space="preserve">Table </w:t>
      </w:r>
      <w:r w:rsidRPr="00CB7C60">
        <w:rPr>
          <w:rFonts w:ascii="Times New Roman" w:hAnsi="Times New Roman" w:cs="Times New Roman"/>
          <w:i w:val="0"/>
        </w:rPr>
        <w:fldChar w:fldCharType="begin"/>
      </w:r>
      <w:r w:rsidRPr="00CB7C60">
        <w:rPr>
          <w:rFonts w:ascii="Times New Roman" w:hAnsi="Times New Roman" w:cs="Times New Roman"/>
          <w:i w:val="0"/>
        </w:rPr>
        <w:instrText xml:space="preserve"> SEQ Table \* ARABIC </w:instrText>
      </w:r>
      <w:r w:rsidRPr="00CB7C60">
        <w:rPr>
          <w:rFonts w:ascii="Times New Roman" w:hAnsi="Times New Roman" w:cs="Times New Roman"/>
          <w:i w:val="0"/>
        </w:rPr>
        <w:fldChar w:fldCharType="separate"/>
      </w:r>
      <w:r w:rsidRPr="00CB7C60">
        <w:rPr>
          <w:rFonts w:ascii="Times New Roman" w:hAnsi="Times New Roman" w:cs="Times New Roman"/>
          <w:i w:val="0"/>
          <w:noProof/>
        </w:rPr>
        <w:t>2</w:t>
      </w:r>
      <w:r w:rsidRPr="00CB7C60">
        <w:rPr>
          <w:rFonts w:ascii="Times New Roman" w:hAnsi="Times New Roman" w:cs="Times New Roman"/>
          <w:i w:val="0"/>
        </w:rPr>
        <w:fldChar w:fldCharType="end"/>
      </w:r>
      <w:r>
        <w:rPr>
          <w:i w:val="0"/>
        </w:rPr>
        <w:t>.</w:t>
      </w:r>
      <w:r w:rsidRPr="007E7948">
        <w:rPr>
          <w:i w:val="0"/>
        </w:rPr>
        <w:t xml:space="preserve"> </w:t>
      </w:r>
      <w:r>
        <w:rPr>
          <w:rFonts w:ascii="Times New Roman" w:hAnsi="Times New Roman" w:cs="Times New Roman"/>
          <w:i w:val="0"/>
        </w:rPr>
        <w:t>Density estimates, AIC values, and parameter estimates for the four investigated models on the empirical data set.</w:t>
      </w:r>
    </w:p>
    <w:tbl>
      <w:tblPr>
        <w:tblStyle w:val="PlainTable4"/>
        <w:tblW w:w="0" w:type="auto"/>
        <w:tblLook w:val="04A0" w:firstRow="1" w:lastRow="0" w:firstColumn="1" w:lastColumn="0" w:noHBand="0" w:noVBand="1"/>
      </w:tblPr>
      <w:tblGrid>
        <w:gridCol w:w="1720"/>
        <w:gridCol w:w="1116"/>
        <w:gridCol w:w="1116"/>
        <w:gridCol w:w="1116"/>
        <w:gridCol w:w="1047"/>
        <w:gridCol w:w="960"/>
        <w:gridCol w:w="960"/>
      </w:tblGrid>
      <w:tr w:rsidR="00F30D8F" w:rsidRPr="007E7948" w14:paraId="25B1E919" w14:textId="77777777" w:rsidTr="00631D88">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720" w:type="dxa"/>
            <w:tcBorders>
              <w:top w:val="single" w:sz="4" w:space="0" w:color="auto"/>
              <w:bottom w:val="single" w:sz="4" w:space="0" w:color="auto"/>
            </w:tcBorders>
            <w:noWrap/>
            <w:hideMark/>
          </w:tcPr>
          <w:p w14:paraId="457F64AE" w14:textId="77777777" w:rsidR="00F30D8F" w:rsidRPr="007E7948" w:rsidRDefault="00F30D8F" w:rsidP="00631D88">
            <w:pPr>
              <w:pStyle w:val="Caption"/>
              <w:jc w:val="center"/>
              <w:rPr>
                <w:rFonts w:ascii="Times New Roman" w:hAnsi="Times New Roman" w:cs="Times New Roman"/>
                <w:i w:val="0"/>
              </w:rPr>
            </w:pPr>
            <w:r w:rsidRPr="007E7948">
              <w:rPr>
                <w:rFonts w:ascii="Times New Roman" w:hAnsi="Times New Roman" w:cs="Times New Roman"/>
                <w:i w:val="0"/>
              </w:rPr>
              <w:t>model</w:t>
            </w:r>
          </w:p>
        </w:tc>
        <w:tc>
          <w:tcPr>
            <w:tcW w:w="1116" w:type="dxa"/>
            <w:tcBorders>
              <w:top w:val="single" w:sz="4" w:space="0" w:color="auto"/>
              <w:bottom w:val="single" w:sz="4" w:space="0" w:color="auto"/>
            </w:tcBorders>
          </w:tcPr>
          <w:p w14:paraId="43464E16" w14:textId="77777777" w:rsidR="00F30D8F" w:rsidRPr="00155BA7" w:rsidRDefault="00F30D8F" w:rsidP="00631D88">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F30D8F">
              <w:rPr>
                <w:rStyle w:val="Emphasis"/>
                <w:rFonts w:ascii="Times New Roman" w:hAnsi="Times New Roman" w:cs="Times New Roman"/>
                <w:bCs w:val="0"/>
                <w:iCs w:val="0"/>
                <w:shd w:val="clear" w:color="auto" w:fill="FFFFFF"/>
              </w:rPr>
              <w:t>D̂</w:t>
            </w:r>
          </w:p>
        </w:tc>
        <w:tc>
          <w:tcPr>
            <w:tcW w:w="1116" w:type="dxa"/>
            <w:tcBorders>
              <w:top w:val="single" w:sz="4" w:space="0" w:color="auto"/>
              <w:bottom w:val="single" w:sz="4" w:space="0" w:color="auto"/>
            </w:tcBorders>
            <w:noWrap/>
            <w:hideMark/>
          </w:tcPr>
          <w:p w14:paraId="7B2E8AE3" w14:textId="77777777" w:rsidR="00F30D8F" w:rsidRPr="007E7948" w:rsidRDefault="00F30D8F" w:rsidP="00631D88">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AIC</w:t>
            </w:r>
          </w:p>
        </w:tc>
        <w:tc>
          <w:tcPr>
            <w:tcW w:w="1116" w:type="dxa"/>
            <w:tcBorders>
              <w:top w:val="single" w:sz="4" w:space="0" w:color="auto"/>
              <w:bottom w:val="single" w:sz="4" w:space="0" w:color="auto"/>
            </w:tcBorders>
            <w:noWrap/>
            <w:hideMark/>
          </w:tcPr>
          <w:p w14:paraId="4393320E" w14:textId="77777777" w:rsidR="00F30D8F" w:rsidRPr="007E7948" w:rsidRDefault="00F30D8F" w:rsidP="00631D88">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proofErr w:type="spellStart"/>
            <w:r w:rsidRPr="007E7948">
              <w:rPr>
                <w:rFonts w:ascii="Times New Roman" w:hAnsi="Times New Roman" w:cs="Times New Roman"/>
                <w:i w:val="0"/>
              </w:rPr>
              <w:t>AICc</w:t>
            </w:r>
            <w:proofErr w:type="spellEnd"/>
          </w:p>
        </w:tc>
        <w:tc>
          <w:tcPr>
            <w:tcW w:w="1047" w:type="dxa"/>
            <w:tcBorders>
              <w:top w:val="single" w:sz="4" w:space="0" w:color="auto"/>
              <w:bottom w:val="single" w:sz="4" w:space="0" w:color="auto"/>
            </w:tcBorders>
            <w:noWrap/>
            <w:hideMark/>
          </w:tcPr>
          <w:p w14:paraId="00F42C37" w14:textId="77777777" w:rsidR="00F30D8F" w:rsidRPr="007E7948" w:rsidRDefault="00F30D8F" w:rsidP="00631D88">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proofErr w:type="spellStart"/>
            <w:r>
              <w:rPr>
                <w:rFonts w:ascii="Times New Roman" w:hAnsi="Times New Roman" w:cs="Times New Roman"/>
                <w:i w:val="0"/>
              </w:rPr>
              <w:t>Δ</w:t>
            </w:r>
            <w:r w:rsidRPr="007E7948">
              <w:rPr>
                <w:rFonts w:ascii="Times New Roman" w:hAnsi="Times New Roman" w:cs="Times New Roman"/>
                <w:i w:val="0"/>
              </w:rPr>
              <w:t>AICc</w:t>
            </w:r>
            <w:proofErr w:type="spellEnd"/>
          </w:p>
        </w:tc>
        <w:tc>
          <w:tcPr>
            <w:tcW w:w="960" w:type="dxa"/>
            <w:tcBorders>
              <w:top w:val="single" w:sz="4" w:space="0" w:color="auto"/>
              <w:bottom w:val="single" w:sz="4" w:space="0" w:color="auto"/>
            </w:tcBorders>
            <w:noWrap/>
            <w:hideMark/>
          </w:tcPr>
          <w:p w14:paraId="3250E763" w14:textId="77777777" w:rsidR="00F30D8F" w:rsidRPr="007E7948" w:rsidRDefault="00F30D8F" w:rsidP="00631D88">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b</w:t>
            </w:r>
            <w:r w:rsidRPr="00CB7C60">
              <w:rPr>
                <w:rFonts w:ascii="Times New Roman" w:hAnsi="Times New Roman" w:cs="Times New Roman"/>
                <w:i w:val="0"/>
                <w:vertAlign w:val="subscript"/>
              </w:rPr>
              <w:t>k</w:t>
            </w:r>
          </w:p>
        </w:tc>
        <w:tc>
          <w:tcPr>
            <w:tcW w:w="960" w:type="dxa"/>
            <w:tcBorders>
              <w:top w:val="single" w:sz="4" w:space="0" w:color="auto"/>
              <w:bottom w:val="single" w:sz="4" w:space="0" w:color="auto"/>
            </w:tcBorders>
            <w:noWrap/>
            <w:hideMark/>
          </w:tcPr>
          <w:p w14:paraId="64C99DA7" w14:textId="77777777" w:rsidR="00F30D8F" w:rsidRPr="007E7948" w:rsidRDefault="00F30D8F" w:rsidP="00631D88">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g</w:t>
            </w:r>
            <w:r w:rsidRPr="00CB7C60">
              <w:rPr>
                <w:rFonts w:ascii="Times New Roman" w:hAnsi="Times New Roman" w:cs="Times New Roman"/>
                <w:i w:val="0"/>
                <w:vertAlign w:val="subscript"/>
              </w:rPr>
              <w:t>0</w:t>
            </w:r>
          </w:p>
        </w:tc>
      </w:tr>
      <w:tr w:rsidR="00F30D8F" w:rsidRPr="007E7948" w14:paraId="409F88D5" w14:textId="77777777" w:rsidTr="00631D8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720" w:type="dxa"/>
            <w:tcBorders>
              <w:top w:val="single" w:sz="4" w:space="0" w:color="auto"/>
            </w:tcBorders>
            <w:noWrap/>
            <w:hideMark/>
          </w:tcPr>
          <w:p w14:paraId="35482293" w14:textId="77777777" w:rsidR="00F30D8F" w:rsidRPr="007E7948" w:rsidRDefault="00F30D8F" w:rsidP="00631D88">
            <w:pPr>
              <w:pStyle w:val="Caption"/>
              <w:jc w:val="center"/>
              <w:rPr>
                <w:rFonts w:ascii="Times New Roman" w:hAnsi="Times New Roman" w:cs="Times New Roman"/>
                <w:i w:val="0"/>
              </w:rPr>
            </w:pPr>
            <w:r w:rsidRPr="007E7948">
              <w:rPr>
                <w:rFonts w:ascii="Times New Roman" w:hAnsi="Times New Roman" w:cs="Times New Roman"/>
                <w:i w:val="0"/>
              </w:rPr>
              <w:t>g</w:t>
            </w:r>
            <w:r w:rsidRPr="00CB7C60">
              <w:rPr>
                <w:rFonts w:ascii="Times New Roman" w:hAnsi="Times New Roman" w:cs="Times New Roman"/>
                <w:i w:val="0"/>
                <w:vertAlign w:val="subscript"/>
              </w:rPr>
              <w:t>0</w:t>
            </w:r>
            <w:r>
              <w:rPr>
                <w:rFonts w:ascii="Times New Roman" w:hAnsi="Times New Roman" w:cs="Times New Roman"/>
                <w:i w:val="0"/>
                <w:vertAlign w:val="subscript"/>
              </w:rPr>
              <w:t xml:space="preserve"> </w:t>
            </w:r>
            <w:r w:rsidRPr="007E7948">
              <w:rPr>
                <w:rFonts w:ascii="Times New Roman" w:hAnsi="Times New Roman" w:cs="Times New Roman"/>
                <w:i w:val="0"/>
              </w:rPr>
              <w:t>~</w:t>
            </w:r>
            <w:r>
              <w:rPr>
                <w:rFonts w:ascii="Times New Roman" w:hAnsi="Times New Roman" w:cs="Times New Roman"/>
                <w:i w:val="0"/>
              </w:rPr>
              <w:t xml:space="preserve"> </w:t>
            </w:r>
            <w:r w:rsidRPr="007E7948">
              <w:rPr>
                <w:rFonts w:ascii="Times New Roman" w:hAnsi="Times New Roman" w:cs="Times New Roman"/>
                <w:i w:val="0"/>
              </w:rPr>
              <w:t>b</w:t>
            </w:r>
            <w:r w:rsidRPr="00CB7C60">
              <w:rPr>
                <w:rFonts w:ascii="Times New Roman" w:hAnsi="Times New Roman" w:cs="Times New Roman"/>
                <w:i w:val="0"/>
                <w:vertAlign w:val="subscript"/>
              </w:rPr>
              <w:t>k</w:t>
            </w:r>
            <w:r w:rsidRPr="007E7948">
              <w:rPr>
                <w:rFonts w:ascii="Times New Roman" w:hAnsi="Times New Roman" w:cs="Times New Roman"/>
                <w:i w:val="0"/>
              </w:rPr>
              <w:t xml:space="preserve"> + t</w:t>
            </w:r>
          </w:p>
        </w:tc>
        <w:tc>
          <w:tcPr>
            <w:tcW w:w="1116" w:type="dxa"/>
            <w:tcBorders>
              <w:top w:val="single" w:sz="4" w:space="0" w:color="auto"/>
            </w:tcBorders>
          </w:tcPr>
          <w:p w14:paraId="2B63279D"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Pr>
                <w:rFonts w:ascii="Times New Roman" w:hAnsi="Times New Roman" w:cs="Times New Roman"/>
                <w:i w:val="0"/>
              </w:rPr>
              <w:t>421.567</w:t>
            </w:r>
          </w:p>
        </w:tc>
        <w:tc>
          <w:tcPr>
            <w:tcW w:w="1116" w:type="dxa"/>
            <w:tcBorders>
              <w:top w:val="single" w:sz="4" w:space="0" w:color="auto"/>
            </w:tcBorders>
            <w:noWrap/>
            <w:hideMark/>
          </w:tcPr>
          <w:p w14:paraId="15F36D15"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3108.907</w:t>
            </w:r>
          </w:p>
        </w:tc>
        <w:tc>
          <w:tcPr>
            <w:tcW w:w="1116" w:type="dxa"/>
            <w:tcBorders>
              <w:top w:val="single" w:sz="4" w:space="0" w:color="auto"/>
            </w:tcBorders>
            <w:noWrap/>
            <w:hideMark/>
          </w:tcPr>
          <w:p w14:paraId="36AC7733"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3113.142</w:t>
            </w:r>
          </w:p>
        </w:tc>
        <w:tc>
          <w:tcPr>
            <w:tcW w:w="1047" w:type="dxa"/>
            <w:tcBorders>
              <w:top w:val="single" w:sz="4" w:space="0" w:color="auto"/>
            </w:tcBorders>
            <w:noWrap/>
            <w:hideMark/>
          </w:tcPr>
          <w:p w14:paraId="1165BEB0"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0</w:t>
            </w:r>
          </w:p>
        </w:tc>
        <w:tc>
          <w:tcPr>
            <w:tcW w:w="960" w:type="dxa"/>
            <w:tcBorders>
              <w:top w:val="single" w:sz="4" w:space="0" w:color="auto"/>
            </w:tcBorders>
            <w:noWrap/>
            <w:hideMark/>
          </w:tcPr>
          <w:p w14:paraId="075133A4"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3.247</w:t>
            </w:r>
          </w:p>
        </w:tc>
        <w:tc>
          <w:tcPr>
            <w:tcW w:w="960" w:type="dxa"/>
            <w:tcBorders>
              <w:top w:val="single" w:sz="4" w:space="0" w:color="auto"/>
            </w:tcBorders>
            <w:noWrap/>
            <w:hideMark/>
          </w:tcPr>
          <w:p w14:paraId="5136DBEA"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-2.983</w:t>
            </w:r>
          </w:p>
        </w:tc>
      </w:tr>
      <w:tr w:rsidR="00F30D8F" w:rsidRPr="007E7948" w14:paraId="4D2A0576" w14:textId="77777777" w:rsidTr="00631D88">
        <w:trPr>
          <w:trHeight w:val="29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5131A4" w14:textId="77777777" w:rsidR="00F30D8F" w:rsidRPr="007E7948" w:rsidRDefault="00F30D8F" w:rsidP="00631D88">
            <w:pPr>
              <w:pStyle w:val="Caption"/>
              <w:jc w:val="center"/>
              <w:rPr>
                <w:rFonts w:ascii="Times New Roman" w:hAnsi="Times New Roman" w:cs="Times New Roman"/>
                <w:i w:val="0"/>
              </w:rPr>
            </w:pPr>
            <w:r w:rsidRPr="007E7948">
              <w:rPr>
                <w:rFonts w:ascii="Times New Roman" w:hAnsi="Times New Roman" w:cs="Times New Roman"/>
                <w:i w:val="0"/>
              </w:rPr>
              <w:t>g</w:t>
            </w:r>
            <w:r w:rsidRPr="00CB7C60">
              <w:rPr>
                <w:rFonts w:ascii="Times New Roman" w:hAnsi="Times New Roman" w:cs="Times New Roman"/>
                <w:i w:val="0"/>
                <w:vertAlign w:val="subscript"/>
              </w:rPr>
              <w:t>0</w:t>
            </w:r>
            <w:r>
              <w:rPr>
                <w:rFonts w:ascii="Times New Roman" w:hAnsi="Times New Roman" w:cs="Times New Roman"/>
                <w:i w:val="0"/>
                <w:vertAlign w:val="subscript"/>
              </w:rPr>
              <w:t xml:space="preserve"> </w:t>
            </w:r>
            <w:r w:rsidRPr="007E7948">
              <w:rPr>
                <w:rFonts w:ascii="Times New Roman" w:hAnsi="Times New Roman" w:cs="Times New Roman"/>
                <w:i w:val="0"/>
              </w:rPr>
              <w:t>~</w:t>
            </w:r>
            <w:r>
              <w:rPr>
                <w:rFonts w:ascii="Times New Roman" w:hAnsi="Times New Roman" w:cs="Times New Roman"/>
                <w:i w:val="0"/>
              </w:rPr>
              <w:t xml:space="preserve"> </w:t>
            </w:r>
            <w:r w:rsidRPr="007E7948">
              <w:rPr>
                <w:rFonts w:ascii="Times New Roman" w:hAnsi="Times New Roman" w:cs="Times New Roman"/>
                <w:i w:val="0"/>
              </w:rPr>
              <w:t>b</w:t>
            </w:r>
            <w:r w:rsidRPr="00CB7C60">
              <w:rPr>
                <w:rFonts w:ascii="Times New Roman" w:hAnsi="Times New Roman" w:cs="Times New Roman"/>
                <w:i w:val="0"/>
                <w:vertAlign w:val="subscript"/>
              </w:rPr>
              <w:t>k</w:t>
            </w:r>
          </w:p>
        </w:tc>
        <w:tc>
          <w:tcPr>
            <w:tcW w:w="1116" w:type="dxa"/>
          </w:tcPr>
          <w:p w14:paraId="1CEA2763"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Pr>
                <w:rFonts w:ascii="Times New Roman" w:hAnsi="Times New Roman" w:cs="Times New Roman"/>
                <w:i w:val="0"/>
              </w:rPr>
              <w:t>418.855</w:t>
            </w:r>
          </w:p>
        </w:tc>
        <w:tc>
          <w:tcPr>
            <w:tcW w:w="1116" w:type="dxa"/>
            <w:noWrap/>
            <w:hideMark/>
          </w:tcPr>
          <w:p w14:paraId="5DF5CD64"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3159.17</w:t>
            </w:r>
          </w:p>
        </w:tc>
        <w:tc>
          <w:tcPr>
            <w:tcW w:w="1116" w:type="dxa"/>
            <w:noWrap/>
            <w:hideMark/>
          </w:tcPr>
          <w:p w14:paraId="39D559A8"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3159.786</w:t>
            </w:r>
          </w:p>
        </w:tc>
        <w:tc>
          <w:tcPr>
            <w:tcW w:w="1047" w:type="dxa"/>
            <w:noWrap/>
            <w:hideMark/>
          </w:tcPr>
          <w:p w14:paraId="48DD6430"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46.644</w:t>
            </w:r>
          </w:p>
        </w:tc>
        <w:tc>
          <w:tcPr>
            <w:tcW w:w="960" w:type="dxa"/>
            <w:noWrap/>
            <w:hideMark/>
          </w:tcPr>
          <w:p w14:paraId="70595D53"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3.039</w:t>
            </w:r>
          </w:p>
        </w:tc>
        <w:tc>
          <w:tcPr>
            <w:tcW w:w="960" w:type="dxa"/>
            <w:noWrap/>
            <w:hideMark/>
          </w:tcPr>
          <w:p w14:paraId="2F5E3BD4"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-2.412</w:t>
            </w:r>
          </w:p>
        </w:tc>
      </w:tr>
      <w:tr w:rsidR="00F30D8F" w:rsidRPr="007E7948" w14:paraId="21F90A01" w14:textId="77777777" w:rsidTr="00631D8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0206AB7" w14:textId="77777777" w:rsidR="00F30D8F" w:rsidRPr="007E7948" w:rsidRDefault="00F30D8F" w:rsidP="00631D88">
            <w:pPr>
              <w:pStyle w:val="Caption"/>
              <w:jc w:val="center"/>
              <w:rPr>
                <w:rFonts w:ascii="Times New Roman" w:hAnsi="Times New Roman" w:cs="Times New Roman"/>
                <w:i w:val="0"/>
              </w:rPr>
            </w:pPr>
            <w:r w:rsidRPr="007E7948">
              <w:rPr>
                <w:rFonts w:ascii="Times New Roman" w:hAnsi="Times New Roman" w:cs="Times New Roman"/>
                <w:i w:val="0"/>
              </w:rPr>
              <w:t>g</w:t>
            </w:r>
            <w:r w:rsidRPr="00CB7C60">
              <w:rPr>
                <w:rFonts w:ascii="Times New Roman" w:hAnsi="Times New Roman" w:cs="Times New Roman"/>
                <w:i w:val="0"/>
                <w:vertAlign w:val="subscript"/>
              </w:rPr>
              <w:t>0</w:t>
            </w:r>
            <w:r>
              <w:rPr>
                <w:rFonts w:ascii="Times New Roman" w:hAnsi="Times New Roman" w:cs="Times New Roman"/>
                <w:i w:val="0"/>
                <w:vertAlign w:val="subscript"/>
              </w:rPr>
              <w:t xml:space="preserve"> </w:t>
            </w:r>
            <w:r w:rsidRPr="007E7948">
              <w:rPr>
                <w:rFonts w:ascii="Times New Roman" w:hAnsi="Times New Roman" w:cs="Times New Roman"/>
                <w:i w:val="0"/>
              </w:rPr>
              <w:t>~</w:t>
            </w:r>
            <w:r>
              <w:rPr>
                <w:rFonts w:ascii="Times New Roman" w:hAnsi="Times New Roman" w:cs="Times New Roman"/>
                <w:i w:val="0"/>
              </w:rPr>
              <w:t xml:space="preserve"> </w:t>
            </w:r>
            <w:r w:rsidRPr="007E7948">
              <w:rPr>
                <w:rFonts w:ascii="Times New Roman" w:hAnsi="Times New Roman" w:cs="Times New Roman"/>
                <w:i w:val="0"/>
              </w:rPr>
              <w:t>t</w:t>
            </w:r>
          </w:p>
        </w:tc>
        <w:tc>
          <w:tcPr>
            <w:tcW w:w="1116" w:type="dxa"/>
          </w:tcPr>
          <w:p w14:paraId="56AAC911"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Pr>
                <w:rFonts w:ascii="Times New Roman" w:hAnsi="Times New Roman" w:cs="Times New Roman"/>
                <w:i w:val="0"/>
              </w:rPr>
              <w:t>434.658</w:t>
            </w:r>
          </w:p>
        </w:tc>
        <w:tc>
          <w:tcPr>
            <w:tcW w:w="1116" w:type="dxa"/>
            <w:noWrap/>
            <w:hideMark/>
          </w:tcPr>
          <w:p w14:paraId="70F0822A"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3563.747</w:t>
            </w:r>
          </w:p>
        </w:tc>
        <w:tc>
          <w:tcPr>
            <w:tcW w:w="1116" w:type="dxa"/>
            <w:noWrap/>
            <w:hideMark/>
          </w:tcPr>
          <w:p w14:paraId="55BE822A"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3566.947</w:t>
            </w:r>
          </w:p>
        </w:tc>
        <w:tc>
          <w:tcPr>
            <w:tcW w:w="1047" w:type="dxa"/>
            <w:noWrap/>
            <w:hideMark/>
          </w:tcPr>
          <w:p w14:paraId="0894574F"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453.805</w:t>
            </w:r>
          </w:p>
        </w:tc>
        <w:tc>
          <w:tcPr>
            <w:tcW w:w="960" w:type="dxa"/>
            <w:noWrap/>
            <w:hideMark/>
          </w:tcPr>
          <w:p w14:paraId="3DE62134"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n/a</w:t>
            </w:r>
          </w:p>
        </w:tc>
        <w:tc>
          <w:tcPr>
            <w:tcW w:w="960" w:type="dxa"/>
            <w:noWrap/>
            <w:hideMark/>
          </w:tcPr>
          <w:p w14:paraId="4094A7E0"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-2.538</w:t>
            </w:r>
          </w:p>
        </w:tc>
      </w:tr>
      <w:tr w:rsidR="00F30D8F" w:rsidRPr="007E7948" w14:paraId="5568D3F8" w14:textId="77777777" w:rsidTr="00631D88">
        <w:trPr>
          <w:trHeight w:val="290"/>
        </w:trPr>
        <w:tc>
          <w:tcPr>
            <w:cnfStyle w:val="001000000000" w:firstRow="0" w:lastRow="0" w:firstColumn="1" w:lastColumn="0" w:oddVBand="0" w:evenVBand="0" w:oddHBand="0" w:evenHBand="0" w:firstRowFirstColumn="0" w:firstRowLastColumn="0" w:lastRowFirstColumn="0" w:lastRowLastColumn="0"/>
            <w:tcW w:w="1720" w:type="dxa"/>
            <w:tcBorders>
              <w:bottom w:val="single" w:sz="4" w:space="0" w:color="auto"/>
            </w:tcBorders>
            <w:noWrap/>
            <w:hideMark/>
          </w:tcPr>
          <w:p w14:paraId="6A0182BB" w14:textId="77777777" w:rsidR="00F30D8F" w:rsidRPr="007E7948" w:rsidRDefault="00F30D8F" w:rsidP="00631D88">
            <w:pPr>
              <w:pStyle w:val="Caption"/>
              <w:jc w:val="center"/>
              <w:rPr>
                <w:rFonts w:ascii="Times New Roman" w:hAnsi="Times New Roman" w:cs="Times New Roman"/>
                <w:i w:val="0"/>
              </w:rPr>
            </w:pPr>
            <w:r w:rsidRPr="007E7948">
              <w:rPr>
                <w:rFonts w:ascii="Times New Roman" w:hAnsi="Times New Roman" w:cs="Times New Roman"/>
                <w:i w:val="0"/>
              </w:rPr>
              <w:t>g</w:t>
            </w:r>
            <w:r w:rsidRPr="00CB7C60">
              <w:rPr>
                <w:rFonts w:ascii="Times New Roman" w:hAnsi="Times New Roman" w:cs="Times New Roman"/>
                <w:i w:val="0"/>
                <w:vertAlign w:val="subscript"/>
              </w:rPr>
              <w:t>0</w:t>
            </w:r>
            <w:r>
              <w:rPr>
                <w:rFonts w:ascii="Times New Roman" w:hAnsi="Times New Roman" w:cs="Times New Roman"/>
                <w:i w:val="0"/>
                <w:vertAlign w:val="subscript"/>
              </w:rPr>
              <w:t xml:space="preserve"> </w:t>
            </w:r>
            <w:r w:rsidRPr="007E7948">
              <w:rPr>
                <w:rFonts w:ascii="Times New Roman" w:hAnsi="Times New Roman" w:cs="Times New Roman"/>
                <w:i w:val="0"/>
              </w:rPr>
              <w:t>~</w:t>
            </w:r>
            <w:r>
              <w:rPr>
                <w:rFonts w:ascii="Times New Roman" w:hAnsi="Times New Roman" w:cs="Times New Roman"/>
                <w:i w:val="0"/>
              </w:rPr>
              <w:t xml:space="preserve"> </w:t>
            </w:r>
            <w:r w:rsidRPr="007E7948">
              <w:rPr>
                <w:rFonts w:ascii="Times New Roman" w:hAnsi="Times New Roman" w:cs="Times New Roman"/>
                <w:i w:val="0"/>
              </w:rPr>
              <w:t>1</w:t>
            </w:r>
          </w:p>
        </w:tc>
        <w:tc>
          <w:tcPr>
            <w:tcW w:w="1116" w:type="dxa"/>
            <w:tcBorders>
              <w:bottom w:val="single" w:sz="4" w:space="0" w:color="auto"/>
            </w:tcBorders>
          </w:tcPr>
          <w:p w14:paraId="57012CE1"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Pr>
                <w:rFonts w:ascii="Times New Roman" w:hAnsi="Times New Roman" w:cs="Times New Roman"/>
                <w:i w:val="0"/>
              </w:rPr>
              <w:t>433.228</w:t>
            </w:r>
          </w:p>
        </w:tc>
        <w:tc>
          <w:tcPr>
            <w:tcW w:w="1116" w:type="dxa"/>
            <w:tcBorders>
              <w:bottom w:val="single" w:sz="4" w:space="0" w:color="auto"/>
            </w:tcBorders>
            <w:noWrap/>
            <w:hideMark/>
          </w:tcPr>
          <w:p w14:paraId="6323919F"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3629.97</w:t>
            </w:r>
          </w:p>
        </w:tc>
        <w:tc>
          <w:tcPr>
            <w:tcW w:w="1116" w:type="dxa"/>
            <w:tcBorders>
              <w:bottom w:val="single" w:sz="4" w:space="0" w:color="auto"/>
            </w:tcBorders>
            <w:noWrap/>
            <w:hideMark/>
          </w:tcPr>
          <w:p w14:paraId="66967174"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3630.27</w:t>
            </w:r>
          </w:p>
        </w:tc>
        <w:tc>
          <w:tcPr>
            <w:tcW w:w="1047" w:type="dxa"/>
            <w:tcBorders>
              <w:bottom w:val="single" w:sz="4" w:space="0" w:color="auto"/>
            </w:tcBorders>
            <w:noWrap/>
            <w:hideMark/>
          </w:tcPr>
          <w:p w14:paraId="348B502C"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517.128</w:t>
            </w:r>
          </w:p>
        </w:tc>
        <w:tc>
          <w:tcPr>
            <w:tcW w:w="960" w:type="dxa"/>
            <w:tcBorders>
              <w:bottom w:val="single" w:sz="4" w:space="0" w:color="auto"/>
            </w:tcBorders>
            <w:noWrap/>
            <w:hideMark/>
          </w:tcPr>
          <w:p w14:paraId="5F8F8A70"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n/a</w:t>
            </w:r>
          </w:p>
        </w:tc>
        <w:tc>
          <w:tcPr>
            <w:tcW w:w="960" w:type="dxa"/>
            <w:tcBorders>
              <w:bottom w:val="single" w:sz="4" w:space="0" w:color="auto"/>
            </w:tcBorders>
            <w:noWrap/>
            <w:hideMark/>
          </w:tcPr>
          <w:p w14:paraId="20BEDE74"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-1.302</w:t>
            </w:r>
          </w:p>
        </w:tc>
      </w:tr>
    </w:tbl>
    <w:p w14:paraId="3198A40A" w14:textId="77777777" w:rsidR="00F30D8F" w:rsidRDefault="00F30D8F" w:rsidP="00F30D8F">
      <w:pPr>
        <w:pStyle w:val="Caption"/>
        <w:rPr>
          <w:rFonts w:ascii="Times New Roman" w:hAnsi="Times New Roman" w:cs="Times New Roman"/>
        </w:rPr>
      </w:pPr>
      <w:r>
        <w:rPr>
          <w:rFonts w:ascii="Times New Roman" w:hAnsi="Times New Roman" w:cs="Times New Roman"/>
        </w:rPr>
        <w:br w:type="page"/>
      </w:r>
    </w:p>
    <w:p w14:paraId="64091126" w14:textId="7EF3ADE2" w:rsidR="002A5D2C" w:rsidRPr="00A54904" w:rsidRDefault="002A5D2C" w:rsidP="00C52978">
      <w:pPr>
        <w:pStyle w:val="BodyText"/>
        <w:spacing w:line="360" w:lineRule="auto"/>
        <w:rPr>
          <w:rFonts w:eastAsiaTheme="minorEastAsia"/>
        </w:rPr>
      </w:pPr>
      <w:r w:rsidRPr="00A54904">
        <w:rPr>
          <w:rFonts w:ascii="Times New Roman" w:hAnsi="Times New Roman" w:cs="Times New Roman"/>
        </w:rPr>
        <w:lastRenderedPageBreak/>
        <w:t xml:space="preserve">Figure </w:t>
      </w:r>
      <w:r w:rsidR="00734E27">
        <w:rPr>
          <w:rFonts w:ascii="Times New Roman" w:hAnsi="Times New Roman" w:cs="Times New Roman"/>
        </w:rPr>
        <w:fldChar w:fldCharType="begin"/>
      </w:r>
      <w:r w:rsidR="00734E27">
        <w:rPr>
          <w:rFonts w:ascii="Times New Roman" w:hAnsi="Times New Roman" w:cs="Times New Roman"/>
        </w:rPr>
        <w:instrText xml:space="preserve"> SEQ Figure \* ARABIC </w:instrText>
      </w:r>
      <w:r w:rsidR="00734E27">
        <w:rPr>
          <w:rFonts w:ascii="Times New Roman" w:hAnsi="Times New Roman" w:cs="Times New Roman"/>
        </w:rPr>
        <w:fldChar w:fldCharType="separate"/>
      </w:r>
      <w:r w:rsidR="00954B25">
        <w:rPr>
          <w:rFonts w:ascii="Times New Roman" w:hAnsi="Times New Roman" w:cs="Times New Roman"/>
          <w:noProof/>
        </w:rPr>
        <w:t>2</w:t>
      </w:r>
      <w:r w:rsidR="00734E27">
        <w:rPr>
          <w:rFonts w:ascii="Times New Roman" w:hAnsi="Times New Roman" w:cs="Times New Roman"/>
        </w:rPr>
        <w:fldChar w:fldCharType="end"/>
      </w:r>
      <w:bookmarkEnd w:id="90"/>
      <w:r w:rsidRPr="00A54904">
        <w:rPr>
          <w:rFonts w:ascii="Times New Roman" w:hAnsi="Times New Roman" w:cs="Times New Roman"/>
        </w:rPr>
        <w:t>.</w:t>
      </w:r>
      <w:r w:rsidRPr="00A54904">
        <w:rPr>
          <w:rFonts w:ascii="Times New Roman" w:eastAsia="Times New Roman" w:hAnsi="Times New Roman" w:cs="Times New Roman"/>
          <w:color w:val="000000" w:themeColor="text1"/>
          <w:kern w:val="24"/>
        </w:rPr>
        <w:t xml:space="preserve"> A) </w:t>
      </w:r>
      <w:r w:rsidR="0072420D" w:rsidRPr="00A54904">
        <w:rPr>
          <w:rFonts w:ascii="Times New Roman" w:eastAsia="Times New Roman" w:hAnsi="Times New Roman" w:cs="Times New Roman"/>
        </w:rPr>
        <w:t>Example “Activity Centers” (black)</w:t>
      </w:r>
      <w:r w:rsidR="00F67161">
        <w:rPr>
          <w:rFonts w:ascii="Times New Roman" w:eastAsia="Times New Roman" w:hAnsi="Times New Roman" w:cs="Times New Roman"/>
        </w:rPr>
        <w:t>, used in SECR simulations,</w:t>
      </w:r>
      <w:r w:rsidR="0072420D" w:rsidRPr="00A54904">
        <w:rPr>
          <w:rFonts w:ascii="Times New Roman" w:eastAsia="Times New Roman" w:hAnsi="Times New Roman" w:cs="Times New Roman"/>
        </w:rPr>
        <w:t xml:space="preserve"> generated using either a heavy skew towards activity centers being located in one half of the grid (</w:t>
      </w:r>
      <w:r w:rsidR="0072420D" w:rsidRPr="00A54904">
        <w:rPr>
          <w:rFonts w:ascii="Times New Roman" w:eastAsia="Times New Roman" w:hAnsi="Times New Roman" w:cs="Times New Roman"/>
          <w:lang w:val="el-GR"/>
        </w:rPr>
        <w:t>α</w:t>
      </w:r>
      <w:r w:rsidR="0072420D" w:rsidRPr="00A54904">
        <w:rPr>
          <w:rFonts w:ascii="Times New Roman" w:hAnsi="Times New Roman" w:cs="Times New Roman"/>
        </w:rPr>
        <w:t xml:space="preserve"> = 0.75) or an absence of skew in the location of activity centers (</w:t>
      </w:r>
      <w:r w:rsidR="0072420D" w:rsidRPr="00A54904">
        <w:rPr>
          <w:rFonts w:ascii="Times New Roman" w:hAnsi="Times New Roman" w:cs="Times New Roman"/>
          <w:lang w:val="el-GR"/>
        </w:rPr>
        <w:t>α</w:t>
      </w:r>
      <w:r w:rsidR="0072420D" w:rsidRPr="00A54904">
        <w:rPr>
          <w:rFonts w:ascii="Times New Roman" w:hAnsi="Times New Roman" w:cs="Times New Roman"/>
        </w:rPr>
        <w:t xml:space="preserve">=0). Trap locations are represented as gray dots. </w:t>
      </w:r>
      <w:r w:rsidRPr="00A54904">
        <w:rPr>
          <w:rFonts w:ascii="Times New Roman" w:eastAsia="Times New Roman" w:hAnsi="Times New Roman" w:cs="Times New Roman"/>
        </w:rPr>
        <w:t xml:space="preserve">(B) </w:t>
      </w:r>
      <w:r w:rsidR="0072420D" w:rsidRPr="00A54904">
        <w:rPr>
          <w:rFonts w:ascii="Times New Roman" w:eastAsia="Times New Roman" w:hAnsi="Times New Roman" w:cs="Times New Roman"/>
          <w:color w:val="000000" w:themeColor="text1"/>
          <w:kern w:val="24"/>
        </w:rPr>
        <w:t>Example of half-normal capture probability curves for individuals</w:t>
      </w:r>
      <w:r w:rsidR="0072420D" w:rsidRPr="00294E0E">
        <w:rPr>
          <w:rFonts w:ascii="Times New Roman" w:eastAsia="Times New Roman" w:hAnsi="Times New Roman" w:cs="Times New Roman"/>
          <w:i/>
          <w:color w:val="000000" w:themeColor="text1"/>
          <w:kern w:val="24"/>
        </w:rPr>
        <w:t xml:space="preserve">, </w:t>
      </w:r>
      <w:r w:rsidR="0072420D" w:rsidRPr="00A54904">
        <w:rPr>
          <w:rFonts w:ascii="Times New Roman" w:eastAsia="Times New Roman" w:hAnsi="Times New Roman" w:cs="Times New Roman"/>
          <w:color w:val="000000" w:themeColor="text1"/>
          <w:kern w:val="24"/>
        </w:rPr>
        <w:t>dependent on their individual propensity of capture</w:t>
      </w:r>
      <m:oMath>
        <m:r>
          <m:rPr>
            <m:sty m:val="p"/>
          </m:rPr>
          <w:rPr>
            <w:rFonts w:ascii="Cambria Math" w:eastAsia="Times New Roman" w:hAnsi="Cambria Math" w:cs="Times New Roman"/>
            <w:color w:val="000000" w:themeColor="text1"/>
            <w:kern w:val="24"/>
          </w:rPr>
          <m:t xml:space="preserve"> (</m:t>
        </m:r>
        <m:sSub>
          <m:sSubPr>
            <m:ctrlPr>
              <w:rPr>
                <w:rFonts w:ascii="Cambria Math" w:hAnsi="Cambria Math" w:cs="Times New Roman"/>
              </w:rPr>
            </m:ctrlPr>
          </m:sSubPr>
          <m:e>
            <m:r>
              <m:rPr>
                <m:sty m:val="p"/>
              </m:rPr>
              <w:rPr>
                <w:rFonts w:ascii="Cambria Math" w:hAnsi="Cambria Math" w:cs="Times New Roman"/>
              </w:rPr>
              <m:t>δ</m:t>
            </m:r>
          </m:e>
          <m:sub>
            <m:r>
              <m:rPr>
                <m:sty m:val="p"/>
              </m:rPr>
              <w:rPr>
                <w:rFonts w:ascii="Cambria Math" w:hAnsi="Cambria Math" w:cs="Times New Roman"/>
              </w:rPr>
              <m:t>i</m:t>
            </m:r>
          </m:sub>
        </m:sSub>
        <m:r>
          <m:rPr>
            <m:sty m:val="p"/>
          </m:rPr>
          <w:rPr>
            <w:rFonts w:ascii="Cambria Math" w:hAnsi="Cambria Math" w:cs="Times New Roman"/>
          </w:rPr>
          <m:t>)</m:t>
        </m:r>
      </m:oMath>
      <w:r w:rsidR="00B44C6B" w:rsidRPr="00A54904">
        <w:rPr>
          <w:rFonts w:ascii="Times New Roman" w:eastAsia="Times New Roman" w:hAnsi="Times New Roman" w:cs="Times New Roman"/>
        </w:rPr>
        <w:t xml:space="preserve">, </w:t>
      </w:r>
      <w:r w:rsidR="0072420D" w:rsidRPr="00A54904">
        <w:rPr>
          <w:rFonts w:ascii="Times New Roman" w:eastAsia="Times New Roman" w:hAnsi="Times New Roman" w:cs="Times New Roman"/>
        </w:rPr>
        <w:t>whether the given trap has captured the individual in a previous session (</w:t>
      </w:r>
      <m:oMath>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i,k, t,</m:t>
            </m:r>
          </m:sub>
        </m:sSub>
        <m:r>
          <m:rPr>
            <m:sty m:val="p"/>
          </m:rPr>
          <w:rPr>
            <w:rFonts w:ascii="Cambria Math" w:hAnsi="Cambria Math" w:cs="Times New Roman"/>
          </w:rPr>
          <m:t xml:space="preserve">, 1 </m:t>
        </m:r>
      </m:oMath>
      <w:r w:rsidR="001108D3" w:rsidRPr="00A54904">
        <w:rPr>
          <w:rFonts w:ascii="Times New Roman" w:eastAsia="Times New Roman" w:hAnsi="Times New Roman" w:cs="Times New Roman"/>
        </w:rPr>
        <w:t xml:space="preserve"> if previously captured, 0 if not)</w:t>
      </w:r>
      <w:r w:rsidR="00B44C6B" w:rsidRPr="00A54904">
        <w:rPr>
          <w:rFonts w:ascii="Times New Roman" w:eastAsia="Times New Roman" w:hAnsi="Times New Roman" w:cs="Times New Roman"/>
        </w:rPr>
        <w:t>, and their distance from the trap (d)</w:t>
      </w:r>
      <w:r w:rsidR="00A54904">
        <w:rPr>
          <w:rFonts w:ascii="Times New Roman" w:eastAsia="Times New Roman" w:hAnsi="Times New Roman" w:cs="Times New Roman"/>
        </w:rPr>
        <w:t xml:space="preserve">, as defined by Equation </w:t>
      </w:r>
      <w:r w:rsidR="001A64C1">
        <w:rPr>
          <w:rFonts w:ascii="Times New Roman" w:eastAsia="Times New Roman" w:hAnsi="Times New Roman" w:cs="Times New Roman"/>
        </w:rPr>
        <w:t>3</w:t>
      </w:r>
      <w:r w:rsidR="008017FE">
        <w:rPr>
          <w:rFonts w:ascii="Times New Roman" w:eastAsia="Times New Roman" w:hAnsi="Times New Roman" w:cs="Times New Roman"/>
        </w:rPr>
        <w:t>,</w:t>
      </w:r>
      <w:r w:rsidR="00A54904">
        <w:rPr>
          <w:rFonts w:ascii="Times New Roman" w:eastAsia="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i,k, t</m:t>
            </m:r>
          </m:sub>
        </m:sSub>
        <m:d>
          <m:dPr>
            <m:ctrlPr>
              <w:rPr>
                <w:rFonts w:ascii="Cambria Math" w:hAnsi="Cambria Math" w:cs="Times New Roman"/>
              </w:rPr>
            </m:ctrlPr>
          </m:d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 σ</m:t>
            </m:r>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exp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num>
          <m:den>
            <m:r>
              <w:rPr>
                <w:rFonts w:ascii="Cambria Math" w:hAnsi="Cambria Math" w:cs="Times New Roman"/>
              </w:rPr>
              <m:t>1+</m:t>
            </m:r>
            <m:func>
              <m:funcPr>
                <m:ctrlPr>
                  <w:rPr>
                    <w:rFonts w:ascii="Cambria Math" w:hAnsi="Cambria Math" w:cs="Times New Roman"/>
                    <w:i/>
                  </w:rPr>
                </m:ctrlPr>
              </m:funcPr>
              <m:fName>
                <m:r>
                  <m:rPr>
                    <m:sty m:val="p"/>
                  </m:rPr>
                  <w:rPr>
                    <w:rFonts w:ascii="Cambria Math" w:hAnsi="Cambria Math" w:cs="Times New Roman"/>
                  </w:rPr>
                  <m:t>exp</m:t>
                </m:r>
              </m:fName>
              <m:e>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e>
            </m:func>
          </m:den>
        </m:f>
        <m:sSup>
          <m:sSupPr>
            <m:ctrlPr>
              <w:rPr>
                <w:rFonts w:ascii="Cambria Math" w:hAnsi="Cambria Math" w:cs="Times New Roman"/>
              </w:rPr>
            </m:ctrlPr>
          </m:sSupPr>
          <m:e>
            <m:r>
              <w:rPr>
                <w:rFonts w:ascii="Cambria Math" w:hAnsi="Cambria Math" w:cs="Times New Roman"/>
              </w:rPr>
              <m:t>e</m:t>
            </m:r>
          </m:e>
          <m:sup>
            <m:f>
              <m:fPr>
                <m:ctrlPr>
                  <w:rPr>
                    <w:rFonts w:ascii="Cambria Math" w:hAnsi="Cambria Math" w:cs="Times New Roman"/>
                  </w:rPr>
                </m:ctrlPr>
              </m:fPr>
              <m:num>
                <m:r>
                  <w:rPr>
                    <w:rFonts w:ascii="Cambria Math" w:hAnsi="Cambria Math" w:cs="Times New Roman"/>
                  </w:rPr>
                  <m:t xml:space="preserve">- </m:t>
                </m:r>
                <m:sSup>
                  <m:sSupPr>
                    <m:ctrlPr>
                      <w:rPr>
                        <w:rFonts w:ascii="Cambria Math" w:hAnsi="Cambria Math" w:cs="Times New Roman"/>
                      </w:rPr>
                    </m:ctrlPr>
                  </m:sSup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den>
            </m:f>
          </m:sup>
        </m:sSup>
      </m:oMath>
      <w:r w:rsidR="001108D3" w:rsidRPr="00A54904">
        <w:rPr>
          <w:rFonts w:ascii="Times New Roman" w:eastAsia="Times New Roman" w:hAnsi="Times New Roman" w:cs="Times New Roman"/>
        </w:rPr>
        <w:t>.</w:t>
      </w:r>
      <w:r w:rsidR="0072420D" w:rsidRPr="00A54904">
        <w:rPr>
          <w:rFonts w:ascii="Times New Roman" w:eastAsia="Times New Roman" w:hAnsi="Times New Roman" w:cs="Times New Roman"/>
        </w:rPr>
        <w:t xml:space="preserve"> Capture probabilities are higher when an individual has been previously captured at a trap (</w:t>
      </w:r>
      <m:oMath>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i,k,t,</m:t>
            </m:r>
          </m:sub>
        </m:sSub>
        <m:r>
          <m:rPr>
            <m:sty m:val="p"/>
          </m:rPr>
          <w:rPr>
            <w:rFonts w:ascii="Cambria Math" w:hAnsi="Cambria Math" w:cs="Times New Roman"/>
          </w:rPr>
          <m:t>=1)</m:t>
        </m:r>
      </m:oMath>
      <w:r w:rsidR="0072420D" w:rsidRPr="00A54904">
        <w:rPr>
          <w:rFonts w:ascii="Times New Roman" w:eastAsia="Times New Roman" w:hAnsi="Times New Roman" w:cs="Times New Roman"/>
        </w:rPr>
        <w:t xml:space="preserve"> and for individuals with large heterogeneity parameters (</w:t>
      </w:r>
      <m:oMath>
        <m:sSub>
          <m:sSubPr>
            <m:ctrlPr>
              <w:rPr>
                <w:rFonts w:ascii="Cambria Math" w:hAnsi="Cambria Math" w:cs="Times New Roman"/>
              </w:rPr>
            </m:ctrlPr>
          </m:sSubPr>
          <m:e>
            <m:r>
              <m:rPr>
                <m:sty m:val="p"/>
              </m:rPr>
              <w:rPr>
                <w:rFonts w:ascii="Cambria Math" w:hAnsi="Cambria Math" w:cs="Times New Roman"/>
              </w:rPr>
              <m:t>δ</m:t>
            </m:r>
          </m:e>
          <m:sub>
            <m:r>
              <m:rPr>
                <m:sty m:val="p"/>
              </m:rPr>
              <w:rPr>
                <w:rFonts w:ascii="Cambria Math" w:hAnsi="Cambria Math" w:cs="Times New Roman"/>
              </w:rPr>
              <m:t>i</m:t>
            </m:r>
          </m:sub>
        </m:sSub>
        <m:r>
          <m:rPr>
            <m:sty m:val="p"/>
          </m:rPr>
          <w:rPr>
            <w:rFonts w:ascii="Cambria Math" w:hAnsi="Cambria Math" w:cs="Times New Roman"/>
          </w:rPr>
          <m:t>)</m:t>
        </m:r>
      </m:oMath>
      <w:r w:rsidR="0072420D" w:rsidRPr="00A54904">
        <w:rPr>
          <w:rFonts w:ascii="Times New Roman" w:eastAsia="Times New Roman" w:hAnsi="Times New Roman" w:cs="Times New Roman"/>
        </w:rPr>
        <w:t xml:space="preserve">. </w:t>
      </w:r>
    </w:p>
    <w:p w14:paraId="5453F67E" w14:textId="38F0C743" w:rsidR="0001644A" w:rsidRPr="005751F1" w:rsidRDefault="00C93A31">
      <w:pPr>
        <w:rPr>
          <w:rFonts w:ascii="Arial" w:eastAsia="Times New Roman" w:hAnsi="Arial" w:cs="Arial"/>
          <w:color w:val="000000" w:themeColor="text1"/>
          <w:kern w:val="24"/>
        </w:rPr>
      </w:pPr>
      <w:r w:rsidRPr="00294E0E">
        <w:rPr>
          <w:rFonts w:ascii="Times New Roman" w:hAnsi="Times New Roman" w:cs="Times New Roman"/>
          <w:i/>
          <w:noProof/>
        </w:rPr>
        <w:drawing>
          <wp:anchor distT="0" distB="0" distL="114300" distR="114300" simplePos="0" relativeHeight="251663360" behindDoc="0" locked="0" layoutInCell="1" allowOverlap="1" wp14:anchorId="4314B1C1" wp14:editId="6633D18B">
            <wp:simplePos x="0" y="0"/>
            <wp:positionH relativeFrom="margin">
              <wp:posOffset>-229235</wp:posOffset>
            </wp:positionH>
            <wp:positionV relativeFrom="paragraph">
              <wp:posOffset>8255</wp:posOffset>
            </wp:positionV>
            <wp:extent cx="2638425" cy="435102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767" r="4452"/>
                    <a:stretch/>
                  </pic:blipFill>
                  <pic:spPr bwMode="auto">
                    <a:xfrm>
                      <a:off x="0" y="0"/>
                      <a:ext cx="2638425" cy="4351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27" w:rsidRPr="006F12F2">
        <w:rPr>
          <w:noProof/>
        </w:rPr>
        <w:drawing>
          <wp:anchor distT="0" distB="0" distL="114300" distR="114300" simplePos="0" relativeHeight="251670528" behindDoc="1" locked="0" layoutInCell="1" allowOverlap="1" wp14:anchorId="61C2613F" wp14:editId="63EA2A3B">
            <wp:simplePos x="0" y="0"/>
            <wp:positionH relativeFrom="column">
              <wp:posOffset>5086350</wp:posOffset>
            </wp:positionH>
            <wp:positionV relativeFrom="paragraph">
              <wp:posOffset>805180</wp:posOffset>
            </wp:positionV>
            <wp:extent cx="1475105" cy="1353820"/>
            <wp:effectExtent l="19050" t="19050" r="10795" b="17780"/>
            <wp:wrapTight wrapText="bothSides">
              <wp:wrapPolygon edited="0">
                <wp:start x="-279" y="-304"/>
                <wp:lineTo x="-279" y="21580"/>
                <wp:lineTo x="21479" y="21580"/>
                <wp:lineTo x="21479" y="-304"/>
                <wp:lineTo x="-279" y="-304"/>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475105" cy="13538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7D63">
        <w:rPr>
          <w:rFonts w:ascii="Times New Roman" w:eastAsia="Times New Roman" w:hAnsi="Times New Roman" w:cs="Times New Roman"/>
          <w:i/>
          <w:noProof/>
          <w:color w:val="000000" w:themeColor="text1"/>
          <w:kern w:val="24"/>
        </w:rPr>
        <mc:AlternateContent>
          <mc:Choice Requires="wps">
            <w:drawing>
              <wp:anchor distT="45720" distB="45720" distL="114300" distR="114300" simplePos="0" relativeHeight="251669504" behindDoc="0" locked="0" layoutInCell="1" allowOverlap="1" wp14:anchorId="5C631FA8" wp14:editId="03510DE1">
                <wp:simplePos x="0" y="0"/>
                <wp:positionH relativeFrom="margin">
                  <wp:posOffset>4629150</wp:posOffset>
                </wp:positionH>
                <wp:positionV relativeFrom="paragraph">
                  <wp:posOffset>624840</wp:posOffset>
                </wp:positionV>
                <wp:extent cx="323850" cy="334645"/>
                <wp:effectExtent l="0" t="0" r="0" b="825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34645"/>
                        </a:xfrm>
                        <a:prstGeom prst="rect">
                          <a:avLst/>
                        </a:prstGeom>
                        <a:solidFill>
                          <a:srgbClr val="FFFFFF"/>
                        </a:solidFill>
                        <a:ln w="9525">
                          <a:solidFill>
                            <a:srgbClr val="000000"/>
                          </a:solidFill>
                          <a:miter lim="800000"/>
                          <a:headEnd/>
                          <a:tailEnd/>
                        </a:ln>
                      </wps:spPr>
                      <wps:txbx>
                        <w:txbxContent>
                          <w:p w14:paraId="52AE9C14" w14:textId="77777777" w:rsidR="00DD7B16" w:rsidRPr="00F15945" w:rsidRDefault="00DD7B16" w:rsidP="004E5F87">
                            <w:pPr>
                              <w:rPr>
                                <w:rFonts w:ascii="Times" w:hAnsi="Times" w:cs="Times"/>
                                <w:color w:val="000000" w:themeColor="text1"/>
                                <w:sz w:val="36"/>
                                <w:szCs w:val="36"/>
                              </w:rPr>
                            </w:pPr>
                            <w:r>
                              <w:rPr>
                                <w:rFonts w:ascii="Times" w:hAnsi="Times" w:cs="Times"/>
                                <w:sz w:val="36"/>
                                <w:szCs w:val="36"/>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631FA8" id="_x0000_t202" coordsize="21600,21600" o:spt="202" path="m,l,21600r21600,l21600,xe">
                <v:stroke joinstyle="miter"/>
                <v:path gradientshapeok="t" o:connecttype="rect"/>
              </v:shapetype>
              <v:shape id="Text Box 2" o:spid="_x0000_s1026" type="#_x0000_t202" style="position:absolute;margin-left:364.5pt;margin-top:49.2pt;width:25.5pt;height:26.3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">
                <v:textbox>
                  <w:txbxContent>
                    <w:p w14:paraId="52AE9C14" w14:textId="77777777" w:rsidR="00DD7B16" w:rsidRPr="00F15945" w:rsidRDefault="00DD7B16" w:rsidP="004E5F87">
                      <w:pPr>
                        <w:rPr>
                          <w:rFonts w:ascii="Times" w:hAnsi="Times" w:cs="Times"/>
                          <w:color w:val="000000" w:themeColor="text1"/>
                          <w:sz w:val="36"/>
                          <w:szCs w:val="36"/>
                        </w:rPr>
                      </w:pPr>
                      <w:r>
                        <w:rPr>
                          <w:rFonts w:ascii="Times" w:hAnsi="Times" w:cs="Times"/>
                          <w:sz w:val="36"/>
                          <w:szCs w:val="36"/>
                        </w:rPr>
                        <w:t>B</w:t>
                      </w:r>
                    </w:p>
                  </w:txbxContent>
                </v:textbox>
                <w10:wrap type="square" anchorx="margin"/>
              </v:shape>
            </w:pict>
          </mc:Fallback>
        </mc:AlternateContent>
      </w:r>
      <w:r w:rsidR="0012644C">
        <w:rPr>
          <w:noProof/>
        </w:rPr>
        <w:drawing>
          <wp:anchor distT="0" distB="0" distL="114300" distR="114300" simplePos="0" relativeHeight="251667456" behindDoc="1" locked="0" layoutInCell="1" allowOverlap="1" wp14:anchorId="661C3DD9" wp14:editId="13DF98BF">
            <wp:simplePos x="0" y="0"/>
            <wp:positionH relativeFrom="margin">
              <wp:posOffset>2438400</wp:posOffset>
            </wp:positionH>
            <wp:positionV relativeFrom="paragraph">
              <wp:posOffset>330835</wp:posOffset>
            </wp:positionV>
            <wp:extent cx="3625215" cy="3122930"/>
            <wp:effectExtent l="0" t="0" r="0" b="1270"/>
            <wp:wrapTight wrapText="bothSides">
              <wp:wrapPolygon edited="0">
                <wp:start x="0" y="0"/>
                <wp:lineTo x="0" y="21477"/>
                <wp:lineTo x="21452" y="21477"/>
                <wp:lineTo x="2145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812" r="3138" b="8010"/>
                    <a:stretch/>
                  </pic:blipFill>
                  <pic:spPr bwMode="auto">
                    <a:xfrm>
                      <a:off x="0" y="0"/>
                      <a:ext cx="3625215" cy="3122930"/>
                    </a:xfrm>
                    <a:prstGeom prst="rect">
                      <a:avLst/>
                    </a:prstGeom>
                    <a:ln>
                      <a:noFill/>
                    </a:ln>
                    <a:extLst>
                      <a:ext uri="{53640926-AAD7-44D8-BBD7-CCE9431645EC}">
                        <a14:shadowObscured xmlns:a14="http://schemas.microsoft.com/office/drawing/2010/main"/>
                      </a:ext>
                    </a:extLst>
                  </pic:spPr>
                </pic:pic>
              </a:graphicData>
            </a:graphic>
          </wp:anchor>
        </w:drawing>
      </w:r>
      <w:r w:rsidR="00CD7D63">
        <w:rPr>
          <w:rFonts w:ascii="Times New Roman" w:eastAsia="Times New Roman" w:hAnsi="Times New Roman" w:cs="Times New Roman"/>
          <w:i/>
          <w:noProof/>
          <w:color w:val="000000" w:themeColor="text1"/>
          <w:kern w:val="24"/>
        </w:rPr>
        <mc:AlternateContent>
          <mc:Choice Requires="wps">
            <w:drawing>
              <wp:anchor distT="45720" distB="45720" distL="114300" distR="114300" simplePos="0" relativeHeight="251664384" behindDoc="0" locked="0" layoutInCell="1" allowOverlap="1" wp14:anchorId="2D42EF6B" wp14:editId="5E660DD9">
                <wp:simplePos x="0" y="0"/>
                <wp:positionH relativeFrom="rightMargin">
                  <wp:posOffset>-3971925</wp:posOffset>
                </wp:positionH>
                <wp:positionV relativeFrom="paragraph">
                  <wp:posOffset>238760</wp:posOffset>
                </wp:positionV>
                <wp:extent cx="333375" cy="334645"/>
                <wp:effectExtent l="0" t="0" r="9525"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34645"/>
                        </a:xfrm>
                        <a:prstGeom prst="rect">
                          <a:avLst/>
                        </a:prstGeom>
                        <a:solidFill>
                          <a:srgbClr val="FFFFFF"/>
                        </a:solidFill>
                        <a:ln w="9525">
                          <a:solidFill>
                            <a:srgbClr val="000000"/>
                          </a:solidFill>
                          <a:miter lim="800000"/>
                          <a:headEnd/>
                          <a:tailEnd/>
                        </a:ln>
                      </wps:spPr>
                      <wps:txbx>
                        <w:txbxContent>
                          <w:p w14:paraId="03588275" w14:textId="77777777" w:rsidR="00DD7B16" w:rsidRDefault="00DD7B16" w:rsidP="004E5F87">
                            <w:pPr>
                              <w:rPr>
                                <w:rFonts w:ascii="Times" w:hAnsi="Times" w:cs="Times"/>
                                <w:sz w:val="36"/>
                                <w:szCs w:val="36"/>
                              </w:rPr>
                            </w:pPr>
                            <w:r>
                              <w:rPr>
                                <w:rFonts w:ascii="Times" w:hAnsi="Times" w:cs="Times"/>
                                <w:sz w:val="36"/>
                                <w:szCs w:val="36"/>
                              </w:rPr>
                              <w:t>A</w:t>
                            </w:r>
                          </w:p>
                          <w:p w14:paraId="759175E7" w14:textId="77777777" w:rsidR="00DD7B16" w:rsidRPr="00F15945" w:rsidRDefault="00DD7B16" w:rsidP="004E5F87">
                            <w:pPr>
                              <w:rPr>
                                <w:rFonts w:ascii="Times" w:hAnsi="Times" w:cs="Times"/>
                                <w:color w:val="000000" w:themeColor="text1"/>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2EF6B" id="_x0000_s1027" type="#_x0000_t202" style="position:absolute;margin-left:-312.75pt;margin-top:18.8pt;width:26.25pt;height:26.35pt;z-index:25166438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">
                <v:textbox>
                  <w:txbxContent>
                    <w:p w14:paraId="03588275" w14:textId="77777777" w:rsidR="00DD7B16" w:rsidRDefault="00DD7B16" w:rsidP="004E5F87">
                      <w:pPr>
                        <w:rPr>
                          <w:rFonts w:ascii="Times" w:hAnsi="Times" w:cs="Times"/>
                          <w:sz w:val="36"/>
                          <w:szCs w:val="36"/>
                        </w:rPr>
                      </w:pPr>
                      <w:r>
                        <w:rPr>
                          <w:rFonts w:ascii="Times" w:hAnsi="Times" w:cs="Times"/>
                          <w:sz w:val="36"/>
                          <w:szCs w:val="36"/>
                        </w:rPr>
                        <w:t>A</w:t>
                      </w:r>
                    </w:p>
                    <w:p w14:paraId="759175E7" w14:textId="77777777" w:rsidR="00DD7B16" w:rsidRPr="00F15945" w:rsidRDefault="00DD7B16" w:rsidP="004E5F87">
                      <w:pPr>
                        <w:rPr>
                          <w:rFonts w:ascii="Times" w:hAnsi="Times" w:cs="Times"/>
                          <w:color w:val="000000" w:themeColor="text1"/>
                          <w:sz w:val="36"/>
                          <w:szCs w:val="36"/>
                        </w:rPr>
                      </w:pPr>
                    </w:p>
                  </w:txbxContent>
                </v:textbox>
                <w10:wrap type="square" anchorx="margin"/>
              </v:shape>
            </w:pict>
          </mc:Fallback>
        </mc:AlternateContent>
      </w:r>
      <w:r w:rsidR="0001644A">
        <w:rPr>
          <w:rFonts w:ascii="Times New Roman" w:eastAsia="Times New Roman" w:hAnsi="Times New Roman" w:cs="Times New Roman"/>
          <w:color w:val="000000" w:themeColor="text1"/>
          <w:kern w:val="24"/>
        </w:rPr>
        <w:br w:type="page"/>
      </w:r>
    </w:p>
    <w:p w14:paraId="6A2E769C" w14:textId="1D985659" w:rsidR="00954B25" w:rsidRPr="00C1151B" w:rsidRDefault="00954B25" w:rsidP="00954B25">
      <w:pPr>
        <w:pStyle w:val="Caption"/>
        <w:spacing w:line="360" w:lineRule="auto"/>
      </w:pPr>
      <w:bookmarkStart w:id="91" w:name="_Ref533070892"/>
      <w:bookmarkStart w:id="92" w:name="_Ref533070089"/>
      <w:r w:rsidRPr="00C1151B">
        <w:rPr>
          <w:i w:val="0"/>
        </w:rPr>
        <w:lastRenderedPageBreak/>
        <w:t xml:space="preserve">Figure </w:t>
      </w:r>
      <w:r w:rsidRPr="00C1151B">
        <w:rPr>
          <w:i w:val="0"/>
        </w:rPr>
        <w:fldChar w:fldCharType="begin"/>
      </w:r>
      <w:r w:rsidRPr="00C1151B">
        <w:rPr>
          <w:i w:val="0"/>
        </w:rPr>
        <w:instrText xml:space="preserve"> SEQ Figure \* ARABIC </w:instrText>
      </w:r>
      <w:r w:rsidRPr="00C1151B">
        <w:rPr>
          <w:i w:val="0"/>
        </w:rPr>
        <w:fldChar w:fldCharType="separate"/>
      </w:r>
      <w:r>
        <w:rPr>
          <w:i w:val="0"/>
          <w:noProof/>
        </w:rPr>
        <w:t>3</w:t>
      </w:r>
      <w:r w:rsidRPr="00C1151B">
        <w:rPr>
          <w:i w:val="0"/>
        </w:rPr>
        <w:fldChar w:fldCharType="end"/>
      </w:r>
      <w:bookmarkEnd w:id="91"/>
      <w:r w:rsidRPr="00645697">
        <w:rPr>
          <w:rFonts w:ascii="Times New Roman" w:hAnsi="Times New Roman" w:cs="Times New Roman"/>
          <w:i w:val="0"/>
        </w:rPr>
        <w:t>. Frequency of number of detections of individual black bears (</w:t>
      </w:r>
      <w:proofErr w:type="spellStart"/>
      <w:r w:rsidRPr="00645697">
        <w:rPr>
          <w:rFonts w:ascii="Times New Roman" w:hAnsi="Times New Roman" w:cs="Times New Roman"/>
          <w:i w:val="0"/>
        </w:rPr>
        <w:t>Ursus</w:t>
      </w:r>
      <w:proofErr w:type="spellEnd"/>
      <w:r w:rsidRPr="00645697">
        <w:rPr>
          <w:rFonts w:ascii="Times New Roman" w:hAnsi="Times New Roman" w:cs="Times New Roman"/>
          <w:i w:val="0"/>
        </w:rPr>
        <w:t xml:space="preserve"> </w:t>
      </w:r>
      <w:proofErr w:type="spellStart"/>
      <w:r w:rsidRPr="00645697">
        <w:rPr>
          <w:rFonts w:ascii="Times New Roman" w:hAnsi="Times New Roman" w:cs="Times New Roman"/>
          <w:i w:val="0"/>
        </w:rPr>
        <w:t>americanus</w:t>
      </w:r>
      <w:proofErr w:type="spellEnd"/>
      <w:r w:rsidRPr="00645697">
        <w:rPr>
          <w:rFonts w:ascii="Times New Roman" w:hAnsi="Times New Roman" w:cs="Times New Roman"/>
          <w:i w:val="0"/>
        </w:rPr>
        <w:t xml:space="preserve">) at unique site-sessions during a 2012 genetic mark-recapture study in northern Minnesota. The figure portrays 1019 genotyped samples representing 43 different bears detected at 333 site-sessions. </w:t>
      </w:r>
      <w:r w:rsidRPr="00294E0E">
        <w:rPr>
          <w:rFonts w:ascii="Times New Roman" w:hAnsi="Times New Roman" w:cs="Times New Roman"/>
          <w:noProof/>
        </w:rPr>
        <w:t xml:space="preserve"> </w:t>
      </w:r>
      <w:r w:rsidRPr="00294E0E">
        <w:rPr>
          <w:rFonts w:ascii="Times New Roman" w:hAnsi="Times New Roman" w:cs="Times New Roman"/>
          <w:noProof/>
        </w:rPr>
        <w:drawing>
          <wp:inline distT="0" distB="0" distL="0" distR="0" wp14:anchorId="12551386" wp14:editId="64DAC99A">
            <wp:extent cx="5943600" cy="397757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977575"/>
                    </a:xfrm>
                    <a:prstGeom prst="rect">
                      <a:avLst/>
                    </a:prstGeom>
                  </pic:spPr>
                </pic:pic>
              </a:graphicData>
            </a:graphic>
          </wp:inline>
        </w:drawing>
      </w:r>
    </w:p>
    <w:p w14:paraId="3424248E" w14:textId="3E39EB92" w:rsidR="00C744B4" w:rsidRPr="00294E0E" w:rsidRDefault="00954B25">
      <w:pPr>
        <w:pStyle w:val="Caption"/>
        <w:keepNext/>
        <w:spacing w:line="360" w:lineRule="auto"/>
        <w:rPr>
          <w:rFonts w:ascii="Times New Roman" w:hAnsi="Times New Roman" w:cs="Times New Roman"/>
          <w:noProof/>
        </w:rPr>
        <w:pPrChange w:id="93" w:author="Nick Gondek" w:date="2019-01-05T12:36:00Z">
          <w:pPr>
            <w:pStyle w:val="Caption"/>
            <w:spacing w:line="360" w:lineRule="auto"/>
          </w:pPr>
        </w:pPrChange>
      </w:pPr>
      <w:r w:rsidRPr="00294E0E">
        <w:rPr>
          <w:rFonts w:ascii="Times New Roman" w:hAnsi="Times New Roman" w:cs="Times New Roman"/>
        </w:rPr>
        <w:br w:type="page"/>
      </w:r>
      <w:r w:rsidR="005A0B0A" w:rsidRPr="005751F1">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Pr>
          <w:i w:val="0"/>
          <w:noProof/>
        </w:rPr>
        <w:t>4</w:t>
      </w:r>
      <w:r w:rsidR="00734E27">
        <w:rPr>
          <w:i w:val="0"/>
        </w:rPr>
        <w:fldChar w:fldCharType="end"/>
      </w:r>
      <w:bookmarkEnd w:id="92"/>
      <w:r w:rsidR="00EA7BDE" w:rsidRPr="005751F1">
        <w:rPr>
          <w:rFonts w:ascii="Times New Roman" w:eastAsia="Times New Roman" w:hAnsi="Times New Roman" w:cs="Times New Roman"/>
          <w:i w:val="0"/>
          <w:color w:val="000000" w:themeColor="text1"/>
          <w:kern w:val="24"/>
        </w:rPr>
        <w:t xml:space="preserve">. </w:t>
      </w:r>
      <w:r w:rsidR="001842BA">
        <w:rPr>
          <w:rFonts w:ascii="Times New Roman" w:eastAsia="Times New Roman" w:hAnsi="Times New Roman" w:cs="Times New Roman"/>
          <w:i w:val="0"/>
          <w:color w:val="000000" w:themeColor="text1"/>
          <w:kern w:val="24"/>
        </w:rPr>
        <w:t>Violin plots depicting the distribution of r</w:t>
      </w:r>
      <w:r w:rsidR="00EA7BDE" w:rsidRPr="005751F1">
        <w:rPr>
          <w:rFonts w:ascii="Times New Roman" w:eastAsia="Times New Roman" w:hAnsi="Times New Roman" w:cs="Times New Roman"/>
          <w:i w:val="0"/>
          <w:color w:val="000000" w:themeColor="text1"/>
          <w:kern w:val="24"/>
        </w:rPr>
        <w:t>atio</w:t>
      </w:r>
      <w:r w:rsidR="001842BA">
        <w:rPr>
          <w:rFonts w:ascii="Times New Roman" w:eastAsia="Times New Roman" w:hAnsi="Times New Roman" w:cs="Times New Roman"/>
          <w:i w:val="0"/>
          <w:color w:val="000000" w:themeColor="text1"/>
          <w:kern w:val="24"/>
        </w:rPr>
        <w:t>s</w:t>
      </w:r>
      <w:r w:rsidR="00EA7BDE" w:rsidRPr="005751F1">
        <w:rPr>
          <w:rFonts w:ascii="Times New Roman" w:eastAsia="Times New Roman" w:hAnsi="Times New Roman" w:cs="Times New Roman"/>
          <w:i w:val="0"/>
          <w:color w:val="000000" w:themeColor="text1"/>
          <w:kern w:val="24"/>
        </w:rPr>
        <w:t xml:space="preserve"> of density estimates obtained using subsamples of the simulated and empirical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s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Sub</m:t>
            </m:r>
          </m:sub>
        </m:sSub>
        <m:r>
          <w:rPr>
            <w:rFonts w:ascii="Cambria Math" w:eastAsia="Times New Roman" w:hAnsi="Cambria Math" w:cs="Times New Roman"/>
            <w:color w:val="000000" w:themeColor="text1"/>
            <w:kern w:val="24"/>
          </w:rPr>
          <m:t xml:space="preserve">; </m:t>
        </m:r>
      </m:oMath>
      <w:r w:rsidR="00EA7BDE" w:rsidRPr="005751F1">
        <w:rPr>
          <w:rFonts w:ascii="Times New Roman" w:eastAsia="Times New Roman" w:hAnsi="Times New Roman" w:cs="Times New Roman"/>
          <w:i w:val="0"/>
          <w:color w:val="000000" w:themeColor="text1"/>
          <w:kern w:val="24"/>
        </w:rPr>
        <w:t xml:space="preserve">n = </w:t>
      </w:r>
      <w:commentRangeStart w:id="94"/>
      <w:r w:rsidR="00EA7BDE" w:rsidRPr="005751F1">
        <w:rPr>
          <w:rFonts w:ascii="Times New Roman" w:eastAsia="Times New Roman" w:hAnsi="Times New Roman" w:cs="Times New Roman"/>
          <w:i w:val="0"/>
          <w:color w:val="000000" w:themeColor="text1"/>
          <w:kern w:val="24"/>
        </w:rPr>
        <w:t>250</w:t>
      </w:r>
      <w:commentRangeEnd w:id="94"/>
      <w:r w:rsidR="0062668C">
        <w:rPr>
          <w:rStyle w:val="CommentReference"/>
          <w:i w:val="0"/>
        </w:rPr>
        <w:commentReference w:id="94"/>
      </w:r>
      <w:r w:rsidR="00EA7BDE" w:rsidRPr="005751F1">
        <w:rPr>
          <w:rFonts w:ascii="Times New Roman" w:eastAsia="Times New Roman" w:hAnsi="Times New Roman" w:cs="Times New Roman"/>
          <w:i w:val="0"/>
          <w:color w:val="000000" w:themeColor="text1"/>
          <w:kern w:val="24"/>
        </w:rPr>
        <w:t xml:space="preserve">) relative to the estimates obtained by fitting the given model on the full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 xml:space="preserve">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Full</m:t>
            </m:r>
          </m:sub>
        </m:sSub>
        <m:r>
          <w:rPr>
            <w:rFonts w:ascii="Cambria Math" w:eastAsia="Times New Roman" w:hAnsi="Cambria Math" w:cs="Times New Roman"/>
            <w:color w:val="000000" w:themeColor="text1"/>
            <w:kern w:val="24"/>
          </w:rPr>
          <m:t>)</m:t>
        </m:r>
      </m:oMath>
      <w:r w:rsidR="001842BA">
        <w:rPr>
          <w:rFonts w:ascii="Times New Roman" w:eastAsia="Times New Roman" w:hAnsi="Times New Roman" w:cs="Times New Roman"/>
          <w:i w:val="0"/>
          <w:color w:val="000000" w:themeColor="text1"/>
          <w:kern w:val="24"/>
        </w:rPr>
        <w:t xml:space="preserve">; </w:t>
      </w:r>
      <w:bookmarkStart w:id="95" w:name="_Hlk534030180"/>
      <w:r w:rsidR="006A7134">
        <w:rPr>
          <w:rFonts w:ascii="Times New Roman" w:eastAsia="Times New Roman" w:hAnsi="Times New Roman" w:cs="Times New Roman"/>
          <w:i w:val="0"/>
          <w:color w:val="000000" w:themeColor="text1"/>
          <w:kern w:val="24"/>
        </w:rPr>
        <w:t xml:space="preserve">diamonds </w:t>
      </w:r>
      <w:r w:rsidR="001842BA">
        <w:rPr>
          <w:rFonts w:ascii="Times New Roman" w:eastAsia="Times New Roman" w:hAnsi="Times New Roman" w:cs="Times New Roman"/>
          <w:i w:val="0"/>
          <w:color w:val="000000" w:themeColor="text1"/>
          <w:kern w:val="24"/>
        </w:rPr>
        <w:t xml:space="preserve">depict </w:t>
      </w:r>
      <w:commentRangeStart w:id="96"/>
      <w:commentRangeStart w:id="97"/>
      <w:r w:rsidR="001842BA">
        <w:rPr>
          <w:rFonts w:ascii="Times New Roman" w:eastAsia="Times New Roman" w:hAnsi="Times New Roman" w:cs="Times New Roman"/>
          <w:i w:val="0"/>
          <w:color w:val="000000" w:themeColor="text1"/>
          <w:kern w:val="24"/>
        </w:rPr>
        <w:t xml:space="preserve">mean </w:t>
      </w:r>
      <w:commentRangeEnd w:id="96"/>
      <w:r w:rsidR="001842BA">
        <w:rPr>
          <w:rStyle w:val="CommentReference"/>
          <w:i w:val="0"/>
        </w:rPr>
        <w:commentReference w:id="96"/>
      </w:r>
      <w:commentRangeEnd w:id="97"/>
      <w:r w:rsidR="006A7134">
        <w:rPr>
          <w:rStyle w:val="CommentReference"/>
          <w:i w:val="0"/>
        </w:rPr>
        <w:commentReference w:id="97"/>
      </w:r>
      <w:r w:rsidR="001842BA">
        <w:rPr>
          <w:rFonts w:ascii="Times New Roman" w:eastAsia="Times New Roman" w:hAnsi="Times New Roman" w:cs="Times New Roman"/>
          <w:i w:val="0"/>
          <w:color w:val="000000" w:themeColor="text1"/>
          <w:kern w:val="24"/>
        </w:rPr>
        <w:t>values</w:t>
      </w:r>
      <w:bookmarkEnd w:id="95"/>
      <w:r w:rsidR="00EA7BDE" w:rsidRPr="005751F1">
        <w:rPr>
          <w:rFonts w:ascii="Times New Roman" w:eastAsia="Times New Roman" w:hAnsi="Times New Roman" w:cs="Times New Roman"/>
          <w:i w:val="0"/>
          <w:color w:val="000000" w:themeColor="text1"/>
          <w:kern w:val="24"/>
        </w:rPr>
        <w:t>.</w:t>
      </w:r>
      <w:r w:rsidR="00EA7BDE" w:rsidRPr="005751F1">
        <w:rPr>
          <w:rFonts w:ascii="Times New Roman" w:hAnsi="Times New Roman" w:cs="Times New Roman"/>
          <w:i w:val="0"/>
          <w:noProof/>
        </w:rPr>
        <w:t xml:space="preserve"> Simulation scenarios incorporated trap specific behavioral effects (t2, t6, t7), individual heterogeneity in capture probability (t3, t6, t7), redundancy in sample deposition (t4, t5, t6, t7), and/or uneven distribution of activity centers (t7 and t8; Figure 4) with 30 individuals over 6 trapping periods. Empirical data were </w:t>
      </w:r>
      <w:r w:rsidR="00BE43DB">
        <w:rPr>
          <w:rFonts w:ascii="Times New Roman" w:hAnsi="Times New Roman" w:cs="Times New Roman"/>
          <w:i w:val="0"/>
          <w:noProof/>
        </w:rPr>
        <w:t>genotypes of</w:t>
      </w:r>
      <w:r w:rsidR="00EA7BDE" w:rsidRPr="005751F1">
        <w:rPr>
          <w:rFonts w:ascii="Times New Roman" w:hAnsi="Times New Roman" w:cs="Times New Roman"/>
          <w:i w:val="0"/>
          <w:noProof/>
        </w:rPr>
        <w:t xml:space="preserve"> </w:t>
      </w:r>
      <w:r w:rsidR="00BE43DB">
        <w:rPr>
          <w:rFonts w:ascii="Times New Roman" w:hAnsi="Times New Roman" w:cs="Times New Roman"/>
          <w:i w:val="0"/>
          <w:noProof/>
        </w:rPr>
        <w:t>hair-snared</w:t>
      </w:r>
      <w:r w:rsidR="00EA7BDE" w:rsidRPr="005751F1">
        <w:rPr>
          <w:rFonts w:ascii="Times New Roman" w:hAnsi="Times New Roman" w:cs="Times New Roman"/>
          <w:i w:val="0"/>
          <w:noProof/>
        </w:rPr>
        <w:t xml:space="preserve"> black bears in northern Minnesota. Data were subsampled using either Simple Random Sampling (SRS) or using an approach that gave preference to unique site-sessions, Site-Session Preferred (SPR)</w:t>
      </w:r>
      <w:r w:rsidR="00DB52C3">
        <w:rPr>
          <w:rFonts w:ascii="Times New Roman" w:hAnsi="Times New Roman" w:cs="Times New Roman"/>
          <w:i w:val="0"/>
        </w:rPr>
        <w:t>, and fitted to both a null model (</w:t>
      </w:r>
      <m:oMath>
        <m:r>
          <w:rPr>
            <w:rFonts w:ascii="Cambria Math" w:hAnsi="Cambria Math" w:cs="Times New Roman"/>
          </w:rPr>
          <m:t>g</m:t>
        </m:r>
        <m:r>
          <w:rPr>
            <w:rFonts w:ascii="Cambria Math" w:hAnsi="Cambria Math" w:cs="Times New Roman"/>
            <w:vertAlign w:val="subscript"/>
          </w:rPr>
          <m:t>0 ~ 1</m:t>
        </m:r>
      </m:oMath>
      <w:r w:rsidR="00DB52C3">
        <w:rPr>
          <w:rFonts w:ascii="Times New Roman" w:hAnsi="Times New Roman" w:cs="Times New Roman"/>
          <w:i w:val="0"/>
        </w:rPr>
        <w:t>) and a model with a trap-specific behavior covariate (</w:t>
      </w:r>
      <m:oMath>
        <m:r>
          <w:rPr>
            <w:rFonts w:ascii="Cambria Math" w:hAnsi="Cambria Math" w:cs="Times New Roman"/>
          </w:rPr>
          <m:t>g</m:t>
        </m:r>
        <m:r>
          <w:rPr>
            <w:rFonts w:ascii="Cambria Math" w:hAnsi="Cambria Math" w:cs="Times New Roman"/>
            <w:vertAlign w:val="subscript"/>
          </w:rPr>
          <m:t xml:space="preserve">0 ~ </m:t>
        </m:r>
        <m:sSub>
          <m:sSubPr>
            <m:ctrlPr>
              <w:rPr>
                <w:rFonts w:ascii="Cambria Math" w:hAnsi="Cambria Math" w:cs="Times New Roman"/>
                <w:vertAlign w:val="subscript"/>
              </w:rPr>
            </m:ctrlPr>
          </m:sSubPr>
          <m:e>
            <m:r>
              <w:rPr>
                <w:rFonts w:ascii="Cambria Math" w:hAnsi="Cambria Math" w:cs="Times New Roman"/>
                <w:vertAlign w:val="subscript"/>
              </w:rPr>
              <m:t>b</m:t>
            </m:r>
          </m:e>
          <m:sub>
            <m:r>
              <w:rPr>
                <w:rFonts w:ascii="Cambria Math" w:hAnsi="Cambria Math" w:cs="Times New Roman"/>
                <w:vertAlign w:val="subscript"/>
              </w:rPr>
              <m:t>k</m:t>
            </m:r>
          </m:sub>
        </m:sSub>
      </m:oMath>
      <w:r w:rsidR="00DB52C3">
        <w:rPr>
          <w:rFonts w:ascii="Times New Roman" w:hAnsi="Times New Roman" w:cs="Times New Roman"/>
          <w:i w:val="0"/>
        </w:rPr>
        <w:t>)</w:t>
      </w:r>
      <w:r w:rsidR="00DB52C3" w:rsidRPr="0002630E">
        <w:rPr>
          <w:rFonts w:ascii="Times New Roman" w:hAnsi="Times New Roman" w:cs="Times New Roman"/>
          <w:i w:val="0"/>
        </w:rPr>
        <w:t>.</w:t>
      </w:r>
      <w:r w:rsidR="00CB2315">
        <w:rPr>
          <w:rFonts w:ascii="Times New Roman" w:hAnsi="Times New Roman" w:cs="Times New Roman"/>
          <w:i w:val="0"/>
        </w:rPr>
        <w:t xml:space="preserve"> </w:t>
      </w:r>
      <w:r w:rsidR="005A0B0A" w:rsidRPr="005A0B0A">
        <w:rPr>
          <w:noProof/>
        </w:rPr>
        <w:t xml:space="preserve"> </w:t>
      </w:r>
      <w:r w:rsidR="005A0B0A">
        <w:rPr>
          <w:noProof/>
        </w:rPr>
        <w:drawing>
          <wp:inline distT="0" distB="0" distL="0" distR="0" wp14:anchorId="5F1F00FC" wp14:editId="4EF8D29F">
            <wp:extent cx="6764418" cy="4509612"/>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64418" cy="4509612"/>
                    </a:xfrm>
                    <a:prstGeom prst="rect">
                      <a:avLst/>
                    </a:prstGeom>
                  </pic:spPr>
                </pic:pic>
              </a:graphicData>
            </a:graphic>
          </wp:inline>
        </w:drawing>
      </w:r>
      <w:r w:rsidR="00EA7BDE" w:rsidRPr="00EA7BDE">
        <w:rPr>
          <w:noProof/>
        </w:rPr>
        <w:t xml:space="preserve"> </w:t>
      </w:r>
      <w:r w:rsidR="00C744B4" w:rsidRPr="00294E0E">
        <w:rPr>
          <w:rFonts w:ascii="Times New Roman" w:hAnsi="Times New Roman" w:cs="Times New Roman"/>
          <w:noProof/>
        </w:rPr>
        <w:br w:type="page"/>
      </w:r>
    </w:p>
    <w:p w14:paraId="699B1AD3" w14:textId="73CFE10F" w:rsidR="00EA7BDE" w:rsidRPr="005751F1" w:rsidRDefault="005A0B0A" w:rsidP="005751F1">
      <w:pPr>
        <w:pStyle w:val="Caption"/>
        <w:spacing w:line="360" w:lineRule="auto"/>
        <w:rPr>
          <w:rFonts w:ascii="Times New Roman" w:eastAsia="Times New Roman" w:hAnsi="Times New Roman" w:cs="Times New Roman"/>
          <w:i w:val="0"/>
          <w:color w:val="000000" w:themeColor="text1"/>
          <w:kern w:val="24"/>
        </w:rPr>
      </w:pPr>
      <w:r w:rsidRPr="005751F1">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sidR="00954B25">
        <w:rPr>
          <w:i w:val="0"/>
          <w:noProof/>
        </w:rPr>
        <w:t>5</w:t>
      </w:r>
      <w:r w:rsidR="00734E27">
        <w:rPr>
          <w:i w:val="0"/>
        </w:rPr>
        <w:fldChar w:fldCharType="end"/>
      </w:r>
      <w:r w:rsidRPr="005751F1">
        <w:rPr>
          <w:i w:val="0"/>
        </w:rPr>
        <w:t xml:space="preserve">. </w:t>
      </w:r>
      <w:r w:rsidR="00EA7BDE" w:rsidRPr="005751F1">
        <w:rPr>
          <w:rFonts w:ascii="Times New Roman" w:eastAsia="Times New Roman" w:hAnsi="Times New Roman" w:cs="Times New Roman"/>
          <w:i w:val="0"/>
          <w:color w:val="000000" w:themeColor="text1"/>
          <w:kern w:val="24"/>
        </w:rPr>
        <w:t xml:space="preserve">Ratio of density estimates obtained using subsampled simulated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s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Sub</m:t>
            </m:r>
          </m:sub>
        </m:sSub>
        <m:r>
          <w:rPr>
            <w:rFonts w:ascii="Cambria Math" w:eastAsia="Times New Roman" w:hAnsi="Cambria Math" w:cs="Times New Roman"/>
            <w:color w:val="000000" w:themeColor="text1"/>
            <w:kern w:val="24"/>
          </w:rPr>
          <m:t>)</m:t>
        </m:r>
      </m:oMath>
      <w:r w:rsidR="00EA7BDE" w:rsidRPr="005751F1">
        <w:rPr>
          <w:rFonts w:ascii="Times New Roman" w:eastAsia="Times New Roman" w:hAnsi="Times New Roman" w:cs="Times New Roman"/>
          <w:i w:val="0"/>
          <w:color w:val="000000" w:themeColor="text1"/>
          <w:kern w:val="24"/>
        </w:rPr>
        <w:t xml:space="preserve"> </w:t>
      </w:r>
      <w:r w:rsidR="00926E33">
        <w:rPr>
          <w:rFonts w:ascii="Times New Roman" w:eastAsia="Times New Roman" w:hAnsi="Times New Roman" w:cs="Times New Roman"/>
          <w:i w:val="0"/>
          <w:color w:val="000000" w:themeColor="text1"/>
          <w:kern w:val="24"/>
        </w:rPr>
        <w:t>and full data sets</w:t>
      </w:r>
      <w:r w:rsidR="00327145">
        <w:rPr>
          <w:rFonts w:ascii="Times New Roman" w:eastAsia="Times New Roman" w:hAnsi="Times New Roman" w:cs="Times New Roman"/>
          <w:i w:val="0"/>
          <w:color w:val="000000" w:themeColor="text1"/>
          <w:kern w:val="24"/>
        </w:rPr>
        <w:t xml:space="preserve"> </w:t>
      </w:r>
      <w:r w:rsidR="00EA7BDE" w:rsidRPr="005751F1">
        <w:rPr>
          <w:rFonts w:ascii="Times New Roman" w:eastAsia="Times New Roman" w:hAnsi="Times New Roman" w:cs="Times New Roman"/>
          <w:i w:val="0"/>
          <w:color w:val="000000" w:themeColor="text1"/>
          <w:kern w:val="24"/>
        </w:rPr>
        <w:t>relative to the true density of the simulated population (</w:t>
      </w:r>
      <w:r w:rsidR="00EA7BDE" w:rsidRPr="00220808">
        <w:rPr>
          <w:rFonts w:ascii="Times New Roman" w:eastAsia="Times New Roman" w:hAnsi="Times New Roman" w:cs="Times New Roman"/>
          <w:color w:val="000000" w:themeColor="text1"/>
          <w:kern w:val="24"/>
        </w:rPr>
        <w:t>D</w:t>
      </w:r>
      <w:r w:rsidR="00EA7BDE" w:rsidRPr="005751F1">
        <w:rPr>
          <w:rFonts w:ascii="Times New Roman" w:eastAsia="Times New Roman" w:hAnsi="Times New Roman" w:cs="Times New Roman"/>
          <w:i w:val="0"/>
          <w:color w:val="000000" w:themeColor="text1"/>
          <w:kern w:val="24"/>
        </w:rPr>
        <w:t xml:space="preserve">), using simulation scenarios incorporating </w:t>
      </w:r>
      <w:r w:rsidR="00C52978">
        <w:rPr>
          <w:rFonts w:ascii="Times New Roman" w:eastAsia="Times New Roman" w:hAnsi="Times New Roman" w:cs="Times New Roman"/>
          <w:i w:val="0"/>
          <w:color w:val="000000" w:themeColor="text1"/>
          <w:kern w:val="24"/>
        </w:rPr>
        <w:t xml:space="preserve">a positive </w:t>
      </w:r>
      <w:r w:rsidR="00EA7BDE" w:rsidRPr="005751F1">
        <w:rPr>
          <w:rFonts w:ascii="Times New Roman" w:eastAsia="Times New Roman" w:hAnsi="Times New Roman" w:cs="Times New Roman"/>
          <w:i w:val="0"/>
          <w:color w:val="000000" w:themeColor="text1"/>
          <w:kern w:val="24"/>
        </w:rPr>
        <w:t>trap specific behavioral effect (t2, t6, t7), individual heterogeneity in capture probability (t3, t6, t7), redundancy in sample deposition (t4, t5, t6, t7), and/or uneven distribution of activity centers (t7 and t8; Figure 4).</w:t>
      </w:r>
      <w:r w:rsidR="00CB2315" w:rsidRPr="00CB2315">
        <w:rPr>
          <w:rFonts w:ascii="Times New Roman" w:hAnsi="Times New Roman" w:cs="Times New Roman"/>
          <w:i w:val="0"/>
          <w:noProof/>
        </w:rPr>
        <w:t xml:space="preserve"> </w:t>
      </w:r>
      <w:commentRangeStart w:id="98"/>
      <w:r w:rsidR="006A7134">
        <w:rPr>
          <w:rFonts w:ascii="Times New Roman" w:hAnsi="Times New Roman" w:cs="Times New Roman"/>
          <w:i w:val="0"/>
          <w:noProof/>
        </w:rPr>
        <w:t xml:space="preserve">Diamonds </w:t>
      </w:r>
      <w:r w:rsidR="00357AC2">
        <w:rPr>
          <w:rFonts w:ascii="Times New Roman" w:hAnsi="Times New Roman" w:cs="Times New Roman"/>
          <w:i w:val="0"/>
          <w:noProof/>
        </w:rPr>
        <w:t>represent mean</w:t>
      </w:r>
      <w:r w:rsidR="001842BA">
        <w:rPr>
          <w:rFonts w:ascii="Times New Roman" w:hAnsi="Times New Roman" w:cs="Times New Roman"/>
          <w:i w:val="0"/>
          <w:noProof/>
        </w:rPr>
        <w:t>s across 220 simulations</w:t>
      </w:r>
      <w:commentRangeEnd w:id="98"/>
      <w:r w:rsidR="0062668C">
        <w:rPr>
          <w:rStyle w:val="CommentReference"/>
          <w:i w:val="0"/>
        </w:rPr>
        <w:commentReference w:id="98"/>
      </w:r>
      <w:r w:rsidR="00357AC2">
        <w:rPr>
          <w:rFonts w:ascii="Times New Roman" w:hAnsi="Times New Roman" w:cs="Times New Roman"/>
          <w:i w:val="0"/>
          <w:noProof/>
        </w:rPr>
        <w:t>, and the error bars represent a 95% confidence interval</w:t>
      </w:r>
      <w:r w:rsidR="00CB2315">
        <w:rPr>
          <w:rFonts w:ascii="Times New Roman" w:eastAsia="Times New Roman" w:hAnsi="Times New Roman" w:cs="Times New Roman"/>
          <w:i w:val="0"/>
          <w:color w:val="000000" w:themeColor="text1"/>
          <w:kern w:val="24"/>
        </w:rPr>
        <w:t xml:space="preserve">. </w:t>
      </w:r>
      <w:r w:rsidR="00EA7BDE" w:rsidRPr="005751F1">
        <w:rPr>
          <w:rFonts w:ascii="Times New Roman" w:eastAsia="Times New Roman" w:hAnsi="Times New Roman" w:cs="Times New Roman"/>
          <w:i w:val="0"/>
          <w:color w:val="000000" w:themeColor="text1"/>
          <w:kern w:val="24"/>
        </w:rPr>
        <w:t xml:space="preserve">All simulations included 30 individuals over 6 trapping periods. Data were subsampled using either Simple Random Sampling (SRS) or using an approach that gave </w:t>
      </w:r>
      <w:r w:rsidR="00EA7BDE" w:rsidRPr="005751F1">
        <w:rPr>
          <w:rFonts w:ascii="Times New Roman" w:hAnsi="Times New Roman" w:cs="Times New Roman"/>
          <w:i w:val="0"/>
        </w:rPr>
        <w:t>preference to unique site-sessions, Site-Session Preferred (SPR)</w:t>
      </w:r>
      <w:r w:rsidR="00734679">
        <w:rPr>
          <w:rFonts w:ascii="Times New Roman" w:hAnsi="Times New Roman" w:cs="Times New Roman"/>
          <w:i w:val="0"/>
        </w:rPr>
        <w:t xml:space="preserve">, and fitted to </w:t>
      </w:r>
      <w:r w:rsidR="00DB52C3">
        <w:rPr>
          <w:rFonts w:ascii="Times New Roman" w:hAnsi="Times New Roman" w:cs="Times New Roman"/>
          <w:i w:val="0"/>
        </w:rPr>
        <w:t xml:space="preserve">both </w:t>
      </w:r>
      <w:r w:rsidR="00734679">
        <w:rPr>
          <w:rFonts w:ascii="Times New Roman" w:hAnsi="Times New Roman" w:cs="Times New Roman"/>
          <w:i w:val="0"/>
        </w:rPr>
        <w:t>a null model (</w:t>
      </w:r>
      <m:oMath>
        <m:r>
          <w:rPr>
            <w:rFonts w:ascii="Cambria Math" w:hAnsi="Cambria Math" w:cs="Times New Roman"/>
          </w:rPr>
          <m:t>g</m:t>
        </m:r>
        <m:r>
          <w:rPr>
            <w:rFonts w:ascii="Cambria Math" w:hAnsi="Cambria Math" w:cs="Times New Roman"/>
            <w:vertAlign w:val="subscript"/>
          </w:rPr>
          <m:t>0 ~ 1</m:t>
        </m:r>
      </m:oMath>
      <w:r w:rsidR="00734679">
        <w:rPr>
          <w:rFonts w:ascii="Times New Roman" w:hAnsi="Times New Roman" w:cs="Times New Roman"/>
          <w:i w:val="0"/>
        </w:rPr>
        <w:t>) and a model with a trap-specific behavior covariate (</w:t>
      </w:r>
      <m:oMath>
        <m:r>
          <w:rPr>
            <w:rFonts w:ascii="Cambria Math" w:hAnsi="Cambria Math" w:cs="Times New Roman"/>
          </w:rPr>
          <m:t>g</m:t>
        </m:r>
        <m:r>
          <w:rPr>
            <w:rFonts w:ascii="Cambria Math" w:hAnsi="Cambria Math" w:cs="Times New Roman"/>
            <w:vertAlign w:val="subscript"/>
          </w:rPr>
          <m:t xml:space="preserve">0 ~ </m:t>
        </m:r>
        <m:sSub>
          <m:sSubPr>
            <m:ctrlPr>
              <w:rPr>
                <w:rFonts w:ascii="Cambria Math" w:hAnsi="Cambria Math" w:cs="Times New Roman"/>
                <w:vertAlign w:val="subscript"/>
              </w:rPr>
            </m:ctrlPr>
          </m:sSubPr>
          <m:e>
            <m:r>
              <w:rPr>
                <w:rFonts w:ascii="Cambria Math" w:hAnsi="Cambria Math" w:cs="Times New Roman"/>
                <w:vertAlign w:val="subscript"/>
              </w:rPr>
              <m:t>b</m:t>
            </m:r>
          </m:e>
          <m:sub>
            <m:r>
              <w:rPr>
                <w:rFonts w:ascii="Cambria Math" w:hAnsi="Cambria Math" w:cs="Times New Roman"/>
                <w:vertAlign w:val="subscript"/>
              </w:rPr>
              <m:t>k</m:t>
            </m:r>
          </m:sub>
        </m:sSub>
      </m:oMath>
      <w:r w:rsidR="00734679">
        <w:rPr>
          <w:rFonts w:ascii="Times New Roman" w:hAnsi="Times New Roman" w:cs="Times New Roman"/>
          <w:i w:val="0"/>
        </w:rPr>
        <w:t>)</w:t>
      </w:r>
      <w:r w:rsidR="00EA7BDE" w:rsidRPr="005751F1">
        <w:rPr>
          <w:rFonts w:ascii="Times New Roman" w:hAnsi="Times New Roman" w:cs="Times New Roman"/>
          <w:i w:val="0"/>
        </w:rPr>
        <w:t>.</w:t>
      </w:r>
      <w:r w:rsidR="00C1151B">
        <w:rPr>
          <w:rFonts w:ascii="Times New Roman" w:hAnsi="Times New Roman" w:cs="Times New Roman"/>
          <w:i w:val="0"/>
        </w:rPr>
        <w:t xml:space="preserve"> </w:t>
      </w:r>
    </w:p>
    <w:p w14:paraId="7E60F62D" w14:textId="77777777" w:rsidR="00C744B4" w:rsidRPr="00294E0E" w:rsidRDefault="00C744B4" w:rsidP="00C744B4">
      <w:pPr>
        <w:pStyle w:val="BodyText"/>
        <w:spacing w:line="360" w:lineRule="auto"/>
        <w:rPr>
          <w:rFonts w:ascii="Times New Roman" w:hAnsi="Times New Roman" w:cs="Times New Roman"/>
          <w:b/>
        </w:rPr>
      </w:pPr>
    </w:p>
    <w:p w14:paraId="68D12145" w14:textId="77777777" w:rsidR="00C744B4" w:rsidRDefault="00EA7BDE">
      <w:pPr>
        <w:rPr>
          <w:rFonts w:ascii="Times New Roman" w:hAnsi="Times New Roman" w:cs="Times New Roman"/>
        </w:rPr>
      </w:pPr>
      <w:r w:rsidRPr="00294E0E">
        <w:rPr>
          <w:rFonts w:ascii="Times New Roman" w:hAnsi="Times New Roman" w:cs="Times New Roman"/>
          <w:noProof/>
        </w:rPr>
        <w:drawing>
          <wp:inline distT="0" distB="0" distL="0" distR="0" wp14:anchorId="2FA3C30C" wp14:editId="6588C03F">
            <wp:extent cx="6390834" cy="4260556"/>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90834" cy="4260556"/>
                    </a:xfrm>
                    <a:prstGeom prst="rect">
                      <a:avLst/>
                    </a:prstGeom>
                  </pic:spPr>
                </pic:pic>
              </a:graphicData>
            </a:graphic>
          </wp:inline>
        </w:drawing>
      </w:r>
      <w:r w:rsidR="00C744B4">
        <w:rPr>
          <w:rFonts w:ascii="Times New Roman" w:hAnsi="Times New Roman" w:cs="Times New Roman"/>
          <w:i/>
        </w:rPr>
        <w:br w:type="page"/>
      </w:r>
    </w:p>
    <w:p w14:paraId="39F636E6" w14:textId="2C4AE3EB" w:rsidR="008D3C3A" w:rsidRPr="005751F1" w:rsidRDefault="005A0B0A" w:rsidP="00734679">
      <w:pPr>
        <w:pStyle w:val="Caption"/>
        <w:spacing w:line="360" w:lineRule="auto"/>
        <w:rPr>
          <w:rFonts w:ascii="Times New Roman" w:hAnsi="Times New Roman" w:cs="Times New Roman"/>
          <w:i w:val="0"/>
        </w:rPr>
      </w:pPr>
      <w:bookmarkStart w:id="99" w:name="_Ref533070179"/>
      <w:r w:rsidRPr="005751F1">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sidR="00954B25">
        <w:rPr>
          <w:i w:val="0"/>
          <w:noProof/>
        </w:rPr>
        <w:t>6</w:t>
      </w:r>
      <w:r w:rsidR="00734E27">
        <w:rPr>
          <w:i w:val="0"/>
        </w:rPr>
        <w:fldChar w:fldCharType="end"/>
      </w:r>
      <w:bookmarkEnd w:id="99"/>
      <w:commentRangeStart w:id="100"/>
      <w:commentRangeStart w:id="101"/>
      <w:r w:rsidRPr="005751F1">
        <w:rPr>
          <w:i w:val="0"/>
        </w:rPr>
        <w:t xml:space="preserve">. </w:t>
      </w:r>
      <w:r w:rsidR="00AB4F73">
        <w:rPr>
          <w:rFonts w:ascii="Times New Roman" w:eastAsia="Times New Roman" w:hAnsi="Times New Roman" w:cs="Times New Roman"/>
          <w:i w:val="0"/>
          <w:color w:val="000000" w:themeColor="text1"/>
          <w:kern w:val="24"/>
        </w:rPr>
        <w:t>Violin plots depicting the p</w:t>
      </w:r>
      <w:r w:rsidR="008D3C3A" w:rsidRPr="005751F1">
        <w:rPr>
          <w:rFonts w:ascii="Times New Roman" w:eastAsia="Times New Roman" w:hAnsi="Times New Roman" w:cs="Times New Roman"/>
          <w:i w:val="0"/>
          <w:color w:val="000000" w:themeColor="text1"/>
          <w:kern w:val="24"/>
        </w:rPr>
        <w:t>roportion</w:t>
      </w:r>
      <w:r w:rsidR="00AB4F73">
        <w:rPr>
          <w:rFonts w:ascii="Times New Roman" w:eastAsia="Times New Roman" w:hAnsi="Times New Roman" w:cs="Times New Roman"/>
          <w:i w:val="0"/>
          <w:color w:val="000000" w:themeColor="text1"/>
          <w:kern w:val="24"/>
        </w:rPr>
        <w:t>s</w:t>
      </w:r>
      <w:r w:rsidR="008D3C3A" w:rsidRPr="005751F1">
        <w:rPr>
          <w:rFonts w:ascii="Times New Roman" w:eastAsia="Times New Roman" w:hAnsi="Times New Roman" w:cs="Times New Roman"/>
          <w:i w:val="0"/>
          <w:color w:val="000000" w:themeColor="text1"/>
          <w:kern w:val="24"/>
        </w:rPr>
        <w:t xml:space="preserve"> of </w:t>
      </w:r>
      <w:r w:rsidR="00B23100" w:rsidRPr="005751F1">
        <w:rPr>
          <w:rFonts w:ascii="Times New Roman" w:eastAsia="Times New Roman" w:hAnsi="Times New Roman" w:cs="Times New Roman"/>
          <w:i w:val="0"/>
          <w:color w:val="000000" w:themeColor="text1"/>
          <w:kern w:val="24"/>
        </w:rPr>
        <w:t>non-</w:t>
      </w:r>
      <w:r w:rsidR="00803ADD" w:rsidRPr="005751F1">
        <w:rPr>
          <w:rFonts w:ascii="Times New Roman" w:eastAsia="Times New Roman" w:hAnsi="Times New Roman" w:cs="Times New Roman"/>
          <w:i w:val="0"/>
          <w:color w:val="000000" w:themeColor="text1"/>
          <w:kern w:val="24"/>
        </w:rPr>
        <w:t>redundant</w:t>
      </w:r>
      <w:r w:rsidR="008D3C3A" w:rsidRPr="005751F1">
        <w:rPr>
          <w:rFonts w:ascii="Times New Roman" w:eastAsia="Times New Roman" w:hAnsi="Times New Roman" w:cs="Times New Roman"/>
          <w:i w:val="0"/>
          <w:color w:val="000000" w:themeColor="text1"/>
          <w:kern w:val="24"/>
        </w:rPr>
        <w:t xml:space="preserve"> samples</w:t>
      </w:r>
      <w:r w:rsidR="000A0EF2" w:rsidRPr="005751F1">
        <w:rPr>
          <w:rFonts w:ascii="Times New Roman" w:eastAsia="Times New Roman" w:hAnsi="Times New Roman" w:cs="Times New Roman"/>
          <w:i w:val="0"/>
          <w:color w:val="000000" w:themeColor="text1"/>
          <w:kern w:val="24"/>
        </w:rPr>
        <w:t xml:space="preserve"> </w:t>
      </w:r>
      <w:commentRangeEnd w:id="100"/>
      <w:r w:rsidR="008C59DB">
        <w:rPr>
          <w:rStyle w:val="CommentReference"/>
          <w:i w:val="0"/>
        </w:rPr>
        <w:commentReference w:id="100"/>
      </w:r>
      <w:commentRangeEnd w:id="101"/>
      <w:r w:rsidR="00357AC2">
        <w:rPr>
          <w:rStyle w:val="CommentReference"/>
          <w:i w:val="0"/>
        </w:rPr>
        <w:commentReference w:id="101"/>
      </w:r>
      <w:r w:rsidR="000A0EF2" w:rsidRPr="005751F1">
        <w:rPr>
          <w:rFonts w:ascii="Times New Roman" w:eastAsia="Times New Roman" w:hAnsi="Times New Roman" w:cs="Times New Roman"/>
          <w:i w:val="0"/>
          <w:color w:val="000000" w:themeColor="text1"/>
          <w:kern w:val="24"/>
        </w:rPr>
        <w:t>(contribute novel individual by site-session combinations to the capture history)</w:t>
      </w:r>
      <w:r w:rsidR="008D3C3A" w:rsidRPr="005751F1">
        <w:rPr>
          <w:rFonts w:ascii="Times New Roman" w:eastAsia="Times New Roman" w:hAnsi="Times New Roman" w:cs="Times New Roman"/>
          <w:i w:val="0"/>
          <w:color w:val="000000" w:themeColor="text1"/>
          <w:kern w:val="24"/>
        </w:rPr>
        <w:t xml:space="preserve"> vs subsampling type for each of the </w:t>
      </w:r>
      <w:r w:rsidR="007E1CC2" w:rsidRPr="005751F1">
        <w:rPr>
          <w:rFonts w:ascii="Times New Roman" w:eastAsia="Times New Roman" w:hAnsi="Times New Roman" w:cs="Times New Roman"/>
          <w:i w:val="0"/>
          <w:color w:val="000000" w:themeColor="text1"/>
          <w:kern w:val="24"/>
        </w:rPr>
        <w:t xml:space="preserve">four simulated scenarios </w:t>
      </w:r>
      <w:r w:rsidR="008D3C3A" w:rsidRPr="005751F1">
        <w:rPr>
          <w:rFonts w:ascii="Times New Roman" w:eastAsia="Times New Roman" w:hAnsi="Times New Roman" w:cs="Times New Roman"/>
          <w:i w:val="0"/>
          <w:color w:val="000000" w:themeColor="text1"/>
          <w:kern w:val="24"/>
        </w:rPr>
        <w:t>where redundancy is possible</w:t>
      </w:r>
      <w:r w:rsidR="007E1CC2" w:rsidRPr="005751F1">
        <w:rPr>
          <w:rFonts w:ascii="Times New Roman" w:eastAsia="Times New Roman" w:hAnsi="Times New Roman" w:cs="Times New Roman"/>
          <w:i w:val="0"/>
          <w:color w:val="000000" w:themeColor="text1"/>
          <w:kern w:val="24"/>
        </w:rPr>
        <w:t xml:space="preserve"> (t4, t5, t6 and t7; Fig 4)</w:t>
      </w:r>
      <w:r w:rsidR="008D3C3A" w:rsidRPr="005751F1">
        <w:rPr>
          <w:rFonts w:ascii="Times New Roman" w:eastAsia="Times New Roman" w:hAnsi="Times New Roman" w:cs="Times New Roman"/>
          <w:i w:val="0"/>
          <w:color w:val="000000" w:themeColor="text1"/>
          <w:kern w:val="24"/>
        </w:rPr>
        <w:t>.</w:t>
      </w:r>
      <w:r w:rsidR="00AB4F73" w:rsidRPr="00AB4F73">
        <w:rPr>
          <w:rFonts w:ascii="Times New Roman" w:eastAsia="Times New Roman" w:hAnsi="Times New Roman" w:cs="Times New Roman"/>
          <w:i w:val="0"/>
          <w:color w:val="000000" w:themeColor="text1"/>
          <w:kern w:val="24"/>
        </w:rPr>
        <w:t xml:space="preserve"> </w:t>
      </w:r>
      <w:r w:rsidR="00AB4F73">
        <w:rPr>
          <w:rFonts w:ascii="Times New Roman" w:eastAsia="Times New Roman" w:hAnsi="Times New Roman" w:cs="Times New Roman"/>
          <w:i w:val="0"/>
          <w:color w:val="000000" w:themeColor="text1"/>
          <w:kern w:val="24"/>
        </w:rPr>
        <w:t>Diamonds depict mean values.</w:t>
      </w:r>
      <w:r w:rsidR="00CB2315">
        <w:rPr>
          <w:rFonts w:ascii="Times New Roman" w:eastAsia="Times New Roman" w:hAnsi="Times New Roman" w:cs="Times New Roman"/>
          <w:i w:val="0"/>
          <w:color w:val="000000" w:themeColor="text1"/>
          <w:kern w:val="24"/>
        </w:rPr>
        <w:t xml:space="preserve"> </w:t>
      </w:r>
      <w:r w:rsidR="000004CE" w:rsidRPr="005751F1">
        <w:rPr>
          <w:rFonts w:ascii="Times New Roman" w:eastAsia="Times New Roman" w:hAnsi="Times New Roman" w:cs="Times New Roman"/>
          <w:i w:val="0"/>
          <w:color w:val="000000" w:themeColor="text1"/>
          <w:kern w:val="24"/>
        </w:rPr>
        <w:t xml:space="preserve">Simulation scenarios incorporated </w:t>
      </w:r>
      <w:r w:rsidR="007F542E">
        <w:rPr>
          <w:rFonts w:ascii="Times New Roman" w:eastAsia="Times New Roman" w:hAnsi="Times New Roman" w:cs="Times New Roman"/>
          <w:i w:val="0"/>
          <w:color w:val="000000" w:themeColor="text1"/>
          <w:kern w:val="24"/>
        </w:rPr>
        <w:t xml:space="preserve">a positive </w:t>
      </w:r>
      <w:r w:rsidR="000004CE" w:rsidRPr="005751F1">
        <w:rPr>
          <w:rFonts w:ascii="Times New Roman" w:eastAsia="Times New Roman" w:hAnsi="Times New Roman" w:cs="Times New Roman"/>
          <w:i w:val="0"/>
          <w:color w:val="000000" w:themeColor="text1"/>
          <w:kern w:val="24"/>
        </w:rPr>
        <w:t>trap</w:t>
      </w:r>
      <w:r w:rsidR="007F542E">
        <w:rPr>
          <w:rFonts w:ascii="Times New Roman" w:eastAsia="Times New Roman" w:hAnsi="Times New Roman" w:cs="Times New Roman"/>
          <w:i w:val="0"/>
          <w:color w:val="000000" w:themeColor="text1"/>
          <w:kern w:val="24"/>
        </w:rPr>
        <w:t>-</w:t>
      </w:r>
      <w:r w:rsidR="000004CE" w:rsidRPr="005751F1">
        <w:rPr>
          <w:rFonts w:ascii="Times New Roman" w:eastAsia="Times New Roman" w:hAnsi="Times New Roman" w:cs="Times New Roman"/>
          <w:i w:val="0"/>
          <w:color w:val="000000" w:themeColor="text1"/>
          <w:kern w:val="24"/>
        </w:rPr>
        <w:t xml:space="preserve">specific behavioral effect (t6, t7), individual heterogeneity in capture probability (t6, t7), redundancy in sample deposition (t4, t5, t6, t7), and/or uneven distribution of activity centers (t7; Figure 4) with </w:t>
      </w:r>
      <w:r w:rsidR="000004CE" w:rsidRPr="00734679">
        <w:rPr>
          <w:rFonts w:ascii="Times New Roman" w:eastAsia="Times New Roman" w:hAnsi="Times New Roman" w:cs="Times New Roman"/>
          <w:i w:val="0"/>
          <w:color w:val="000000" w:themeColor="text1"/>
          <w:kern w:val="24"/>
        </w:rPr>
        <w:t xml:space="preserve">30 individuals over 6 trapping periods. </w:t>
      </w:r>
      <w:r w:rsidR="008D3C3A" w:rsidRPr="005751F1">
        <w:rPr>
          <w:rFonts w:ascii="Times New Roman" w:hAnsi="Times New Roman" w:cs="Times New Roman"/>
          <w:i w:val="0"/>
        </w:rPr>
        <w:t>Note that, as redundancy is not introduced for</w:t>
      </w:r>
      <w:r w:rsidR="007E1CC2" w:rsidRPr="005751F1">
        <w:rPr>
          <w:rFonts w:ascii="Times New Roman" w:hAnsi="Times New Roman" w:cs="Times New Roman"/>
          <w:i w:val="0"/>
        </w:rPr>
        <w:t xml:space="preserve"> scenarios</w:t>
      </w:r>
      <w:r w:rsidR="008D3C3A" w:rsidRPr="005751F1">
        <w:rPr>
          <w:rFonts w:ascii="Times New Roman" w:hAnsi="Times New Roman" w:cs="Times New Roman"/>
          <w:i w:val="0"/>
        </w:rPr>
        <w:t xml:space="preserve"> t1, t2, t3, or t8, </w:t>
      </w:r>
      <w:r w:rsidR="00BB787A" w:rsidRPr="005751F1">
        <w:rPr>
          <w:rFonts w:ascii="Times New Roman" w:hAnsi="Times New Roman" w:cs="Times New Roman"/>
          <w:i w:val="0"/>
        </w:rPr>
        <w:t xml:space="preserve">the </w:t>
      </w:r>
      <w:r w:rsidR="008D3C3A" w:rsidRPr="005751F1">
        <w:rPr>
          <w:rFonts w:ascii="Times New Roman" w:hAnsi="Times New Roman" w:cs="Times New Roman"/>
          <w:i w:val="0"/>
        </w:rPr>
        <w:t xml:space="preserve">proportion of </w:t>
      </w:r>
      <w:r w:rsidR="00B23100" w:rsidRPr="005751F1">
        <w:rPr>
          <w:rFonts w:ascii="Times New Roman" w:hAnsi="Times New Roman" w:cs="Times New Roman"/>
          <w:i w:val="0"/>
        </w:rPr>
        <w:t>non-</w:t>
      </w:r>
      <w:r w:rsidR="008D3C3A" w:rsidRPr="005751F1">
        <w:rPr>
          <w:rFonts w:ascii="Times New Roman" w:hAnsi="Times New Roman" w:cs="Times New Roman"/>
          <w:i w:val="0"/>
        </w:rPr>
        <w:t xml:space="preserve">redundant samples is fixed at </w:t>
      </w:r>
      <w:r w:rsidR="00B23100" w:rsidRPr="005751F1">
        <w:rPr>
          <w:rFonts w:ascii="Times New Roman" w:hAnsi="Times New Roman" w:cs="Times New Roman"/>
          <w:i w:val="0"/>
        </w:rPr>
        <w:t xml:space="preserve">1 </w:t>
      </w:r>
      <w:r w:rsidR="008D3C3A" w:rsidRPr="005751F1">
        <w:rPr>
          <w:rFonts w:ascii="Times New Roman" w:hAnsi="Times New Roman" w:cs="Times New Roman"/>
          <w:i w:val="0"/>
        </w:rPr>
        <w:t xml:space="preserve">for these </w:t>
      </w:r>
      <w:r w:rsidR="001C680B" w:rsidRPr="005751F1">
        <w:rPr>
          <w:rFonts w:ascii="Times New Roman" w:hAnsi="Times New Roman" w:cs="Times New Roman"/>
          <w:i w:val="0"/>
        </w:rPr>
        <w:t>scenarios</w:t>
      </w:r>
      <w:r w:rsidR="008D3C3A" w:rsidRPr="005751F1">
        <w:rPr>
          <w:rFonts w:ascii="Times New Roman" w:hAnsi="Times New Roman" w:cs="Times New Roman"/>
          <w:i w:val="0"/>
        </w:rPr>
        <w:t>.</w:t>
      </w:r>
      <w:r w:rsidR="002A5D2C" w:rsidRPr="005751F1">
        <w:rPr>
          <w:rFonts w:ascii="Times New Roman" w:hAnsi="Times New Roman" w:cs="Times New Roman"/>
          <w:i w:val="0"/>
        </w:rPr>
        <w:t xml:space="preserve"> </w:t>
      </w:r>
      <w:r w:rsidR="00376709" w:rsidRPr="005751F1">
        <w:rPr>
          <w:rFonts w:ascii="Times New Roman" w:hAnsi="Times New Roman" w:cs="Times New Roman"/>
          <w:i w:val="0"/>
        </w:rPr>
        <w:t>Data were subsampled using either Simple Random Sampling (SRS) or using an approach that gave preference to unique site-sessions, Site-Session Preferred (SPR).</w:t>
      </w:r>
      <w:r w:rsidR="00C1151B">
        <w:rPr>
          <w:rFonts w:ascii="Times New Roman" w:hAnsi="Times New Roman" w:cs="Times New Roman"/>
          <w:i w:val="0"/>
        </w:rPr>
        <w:t xml:space="preserve"> </w:t>
      </w:r>
    </w:p>
    <w:p w14:paraId="35A4DF6F" w14:textId="77777777" w:rsidR="000C3BE1" w:rsidRPr="00294E0E" w:rsidRDefault="00B23100" w:rsidP="00294E0E">
      <w:pPr>
        <w:pStyle w:val="BodyText"/>
        <w:spacing w:line="360" w:lineRule="auto"/>
        <w:rPr>
          <w:rFonts w:ascii="Times New Roman" w:hAnsi="Times New Roman" w:cs="Times New Roman"/>
        </w:rPr>
      </w:pPr>
      <w:r>
        <w:rPr>
          <w:rFonts w:ascii="Times New Roman" w:hAnsi="Times New Roman" w:cs="Times New Roman"/>
          <w:noProof/>
        </w:rPr>
        <w:drawing>
          <wp:inline distT="0" distB="0" distL="0" distR="0" wp14:anchorId="64E129DE" wp14:editId="5B5B611F">
            <wp:extent cx="6190963" cy="4127309"/>
            <wp:effectExtent l="0" t="0" r="63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190963" cy="4127309"/>
                    </a:xfrm>
                    <a:prstGeom prst="rect">
                      <a:avLst/>
                    </a:prstGeom>
                    <a:noFill/>
                    <a:ln>
                      <a:noFill/>
                    </a:ln>
                  </pic:spPr>
                </pic:pic>
              </a:graphicData>
            </a:graphic>
          </wp:inline>
        </w:drawing>
      </w:r>
    </w:p>
    <w:p w14:paraId="111C82EA" w14:textId="77777777" w:rsidR="008369D2" w:rsidRPr="00294E0E" w:rsidRDefault="00391808" w:rsidP="0021733A">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rPr>
        <w:br w:type="page"/>
      </w:r>
    </w:p>
    <w:p w14:paraId="580BADCD" w14:textId="1866AD2C" w:rsidR="00404765" w:rsidRDefault="00A8589D" w:rsidP="00D95673">
      <w:pPr>
        <w:pStyle w:val="Bibliography"/>
        <w:spacing w:line="480" w:lineRule="auto"/>
        <w:rPr>
          <w:rFonts w:ascii="Times New Roman" w:hAnsi="Times New Roman" w:cs="Times New Roman"/>
          <w:b/>
        </w:rPr>
      </w:pPr>
      <w:r>
        <w:rPr>
          <w:rFonts w:ascii="Times New Roman" w:hAnsi="Times New Roman" w:cs="Times New Roman"/>
          <w:b/>
        </w:rPr>
        <w:lastRenderedPageBreak/>
        <w:t>APPENDIX A</w:t>
      </w:r>
    </w:p>
    <w:p w14:paraId="5B5100BB" w14:textId="41FF3064" w:rsidR="005751F1" w:rsidRPr="00294E0E" w:rsidRDefault="005751F1" w:rsidP="005751F1">
      <w:pPr>
        <w:pStyle w:val="Caption"/>
        <w:spacing w:line="360" w:lineRule="auto"/>
        <w:rPr>
          <w:rFonts w:ascii="Times New Roman" w:hAnsi="Times New Roman" w:cs="Times New Roman"/>
          <w:i w:val="0"/>
        </w:rPr>
      </w:pPr>
      <w:r>
        <w:rPr>
          <w:rFonts w:ascii="Times New Roman" w:hAnsi="Times New Roman" w:cs="Times New Roman"/>
          <w:i w:val="0"/>
        </w:rPr>
        <w:t xml:space="preserve">Figure </w:t>
      </w:r>
      <w:r w:rsidR="005A5298">
        <w:rPr>
          <w:rFonts w:ascii="Times New Roman" w:hAnsi="Times New Roman" w:cs="Times New Roman"/>
          <w:i w:val="0"/>
        </w:rPr>
        <w:t>S</w:t>
      </w:r>
      <w:r w:rsidR="00E43DA9">
        <w:rPr>
          <w:rFonts w:ascii="Times New Roman" w:hAnsi="Times New Roman" w:cs="Times New Roman"/>
          <w:i w:val="0"/>
        </w:rPr>
        <w:t>1</w:t>
      </w:r>
      <w:r w:rsidRPr="00294E0E">
        <w:rPr>
          <w:rFonts w:ascii="Times New Roman" w:hAnsi="Times New Roman" w:cs="Times New Roman"/>
          <w:i w:val="0"/>
        </w:rPr>
        <w:t xml:space="preserve">. Directed Acrylic Graph of the data simulation process. Triangle nodes represent fixed parameters, circles represent stochastic values, and squares represent deterministic values obtained using stochastic values. All values are defined in Table 1. </w:t>
      </w:r>
      <w:proofErr w:type="spellStart"/>
      <w:proofErr w:type="gramStart"/>
      <w:r w:rsidRPr="00294E0E">
        <w:rPr>
          <w:rFonts w:ascii="Times New Roman" w:hAnsi="Times New Roman" w:cs="Times New Roman"/>
          <w:i w:val="0"/>
        </w:rPr>
        <w:t>I</w:t>
      </w:r>
      <w:r w:rsidRPr="00DC6565">
        <w:rPr>
          <w:rFonts w:ascii="Times New Roman" w:hAnsi="Times New Roman" w:cs="Times New Roman"/>
          <w:vertAlign w:val="subscript"/>
        </w:rPr>
        <w:t>i,k</w:t>
      </w:r>
      <w:proofErr w:type="gramEnd"/>
      <w:r w:rsidRPr="00DC6565">
        <w:rPr>
          <w:rFonts w:ascii="Times New Roman" w:hAnsi="Times New Roman" w:cs="Times New Roman"/>
          <w:vertAlign w:val="subscript"/>
        </w:rPr>
        <w:t>,t</w:t>
      </w:r>
      <w:proofErr w:type="spellEnd"/>
      <w:r w:rsidRPr="00294E0E">
        <w:rPr>
          <w:rFonts w:ascii="Times New Roman" w:hAnsi="Times New Roman" w:cs="Times New Roman"/>
          <w:i w:val="0"/>
        </w:rPr>
        <w:t xml:space="preserve"> is either a deterministic or stochastic node depending on the value of </w:t>
      </w:r>
      <w:r w:rsidRPr="00294E0E">
        <w:rPr>
          <w:rFonts w:ascii="Times New Roman" w:hAnsi="Times New Roman" w:cs="Times New Roman"/>
          <w:i w:val="0"/>
          <w:lang w:val="el-GR"/>
        </w:rPr>
        <w:t>γ</w:t>
      </w:r>
      <w:r w:rsidRPr="00294E0E">
        <w:rPr>
          <w:rFonts w:ascii="Times New Roman" w:hAnsi="Times New Roman" w:cs="Times New Roman"/>
          <w:i w:val="0"/>
        </w:rPr>
        <w:t>.</w:t>
      </w:r>
    </w:p>
    <w:p w14:paraId="360E359F" w14:textId="4D95FA5F" w:rsidR="005751F1" w:rsidRDefault="005751F1" w:rsidP="005751F1">
      <w:pPr>
        <w:pStyle w:val="Bibliography"/>
        <w:spacing w:line="480" w:lineRule="auto"/>
        <w:rPr>
          <w:rFonts w:ascii="Times New Roman" w:hAnsi="Times New Roman" w:cs="Times New Roman"/>
          <w:b/>
        </w:rPr>
      </w:pPr>
      <w:r w:rsidRPr="00294E0E">
        <w:rPr>
          <w:rFonts w:ascii="Times New Roman" w:hAnsi="Times New Roman" w:cs="Times New Roman"/>
          <w:noProof/>
        </w:rPr>
        <w:drawing>
          <wp:inline distT="0" distB="0" distL="0" distR="0" wp14:anchorId="0DB2F2B2" wp14:editId="25154486">
            <wp:extent cx="5943600" cy="418766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87667"/>
                    </a:xfrm>
                    <a:prstGeom prst="rect">
                      <a:avLst/>
                    </a:prstGeom>
                  </pic:spPr>
                </pic:pic>
              </a:graphicData>
            </a:graphic>
          </wp:inline>
        </w:drawing>
      </w:r>
    </w:p>
    <w:p w14:paraId="33B5DC2C" w14:textId="77777777" w:rsidR="005751F1" w:rsidRDefault="005751F1">
      <w:pPr>
        <w:rPr>
          <w:rFonts w:ascii="Times New Roman" w:hAnsi="Times New Roman" w:cs="Times New Roman"/>
        </w:rPr>
      </w:pPr>
      <w:r>
        <w:rPr>
          <w:rFonts w:ascii="Times New Roman" w:hAnsi="Times New Roman" w:cs="Times New Roman"/>
        </w:rPr>
        <w:br w:type="page"/>
      </w:r>
    </w:p>
    <w:p w14:paraId="5FC86B9C" w14:textId="195CD812" w:rsidR="00795AFC" w:rsidRDefault="00795AFC" w:rsidP="00CB7C60">
      <w:pPr>
        <w:spacing w:line="360" w:lineRule="auto"/>
      </w:pPr>
      <w:r>
        <w:rPr>
          <w:rFonts w:ascii="Times New Roman" w:hAnsi="Times New Roman" w:cs="Times New Roman"/>
        </w:rPr>
        <w:lastRenderedPageBreak/>
        <w:t xml:space="preserve">Figure S2: </w:t>
      </w:r>
      <w:r w:rsidRPr="00B23100">
        <w:rPr>
          <w:rFonts w:ascii="Times New Roman" w:hAnsi="Times New Roman" w:cs="Times New Roman"/>
        </w:rPr>
        <w:t xml:space="preserve">Ratio of density estimates obtained using subsamples of the </w:t>
      </w:r>
      <w:r>
        <w:rPr>
          <w:rFonts w:ascii="Times New Roman" w:hAnsi="Times New Roman" w:cs="Times New Roman"/>
        </w:rPr>
        <w:t>empirical</w:t>
      </w:r>
      <w:r w:rsidRPr="00B23100">
        <w:rPr>
          <w:rFonts w:ascii="Times New Roman" w:hAnsi="Times New Roman" w:cs="Times New Roman"/>
        </w:rPr>
        <w:t xml:space="preserve"> </w:t>
      </w:r>
      <w:r>
        <w:rPr>
          <w:rFonts w:ascii="Times New Roman" w:hAnsi="Times New Roman" w:cs="Times New Roman"/>
        </w:rPr>
        <w:t xml:space="preserve">data </w:t>
      </w:r>
      <w:r w:rsidRPr="00B23100">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Sub</w:t>
      </w:r>
      <w:r>
        <w:rPr>
          <w:rFonts w:ascii="Times New Roman" w:hAnsi="Times New Roman" w:cs="Times New Roman"/>
        </w:rPr>
        <w:t xml:space="preserve">; </w:t>
      </w:r>
      <w:r w:rsidRPr="008F2518">
        <w:rPr>
          <w:rFonts w:ascii="Times New Roman" w:hAnsi="Times New Roman" w:cs="Times New Roman"/>
        </w:rPr>
        <w:t>n</w:t>
      </w:r>
      <w:r w:rsidRPr="00B23100">
        <w:rPr>
          <w:rFonts w:ascii="Times New Roman" w:hAnsi="Times New Roman" w:cs="Times New Roman"/>
        </w:rPr>
        <w:t xml:space="preserve"> = 250, 550 and 850) relative to the estimates obtained by fitting the given model on the full </w:t>
      </w:r>
      <w:r>
        <w:rPr>
          <w:rFonts w:ascii="Times New Roman" w:hAnsi="Times New Roman" w:cs="Times New Roman"/>
        </w:rPr>
        <w:t>empirical data set</w:t>
      </w:r>
      <w:r w:rsidRPr="00B23100">
        <w:rPr>
          <w:rFonts w:ascii="Times New Roman" w:hAnsi="Times New Roman" w:cs="Times New Roman"/>
        </w:rPr>
        <w:t xml:space="preserve"> </w:t>
      </w:r>
      <w:r>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Full</w:t>
      </w:r>
      <w:r>
        <w:rPr>
          <w:rFonts w:ascii="Times New Roman" w:hAnsi="Times New Roman" w:cs="Times New Roman"/>
        </w:rPr>
        <w:t xml:space="preserve">) </w:t>
      </w:r>
      <w:r w:rsidRPr="00B23100">
        <w:rPr>
          <w:rFonts w:ascii="Times New Roman" w:hAnsi="Times New Roman" w:cs="Times New Roman"/>
        </w:rPr>
        <w:t xml:space="preserve">for all </w:t>
      </w:r>
      <w:r>
        <w:rPr>
          <w:rFonts w:ascii="Times New Roman" w:hAnsi="Times New Roman" w:cs="Times New Roman"/>
        </w:rPr>
        <w:t>scenario</w:t>
      </w:r>
      <w:r w:rsidRPr="00B23100">
        <w:rPr>
          <w:rFonts w:ascii="Times New Roman" w:hAnsi="Times New Roman" w:cs="Times New Roman"/>
        </w:rPr>
        <w:t xml:space="preserve"> and </w:t>
      </w:r>
      <w:r>
        <w:rPr>
          <w:rFonts w:ascii="Times New Roman" w:hAnsi="Times New Roman" w:cs="Times New Roman"/>
        </w:rPr>
        <w:t xml:space="preserve">sample </w:t>
      </w:r>
      <w:r w:rsidRPr="00B23100">
        <w:rPr>
          <w:rFonts w:ascii="Times New Roman" w:hAnsi="Times New Roman" w:cs="Times New Roman"/>
        </w:rPr>
        <w:t>size combinations explored</w:t>
      </w:r>
      <w:r w:rsidR="00AB4F73">
        <w:rPr>
          <w:rFonts w:ascii="Times New Roman" w:hAnsi="Times New Roman" w:cs="Times New Roman"/>
        </w:rPr>
        <w:t>.</w:t>
      </w:r>
      <w:r w:rsidR="00AB4F73" w:rsidRPr="00AB4F73">
        <w:rPr>
          <w:rFonts w:ascii="Times New Roman" w:eastAsia="Times New Roman" w:hAnsi="Times New Roman" w:cs="Times New Roman"/>
          <w:i/>
          <w:color w:val="000000" w:themeColor="text1"/>
          <w:kern w:val="24"/>
        </w:rPr>
        <w:t xml:space="preserve"> </w:t>
      </w:r>
      <w:r w:rsidR="00AB4F73" w:rsidRPr="00AB4F73">
        <w:rPr>
          <w:rFonts w:ascii="Times New Roman" w:eastAsia="Times New Roman" w:hAnsi="Times New Roman" w:cs="Times New Roman"/>
          <w:color w:val="000000" w:themeColor="text1"/>
          <w:kern w:val="24"/>
        </w:rPr>
        <w:t>Diamonds depict mean values</w:t>
      </w:r>
      <w:r w:rsidR="00AB4F73">
        <w:rPr>
          <w:rFonts w:ascii="Times New Roman" w:hAnsi="Times New Roman" w:cs="Times New Roman"/>
          <w:noProof/>
        </w:rPr>
        <w:t>.</w:t>
      </w:r>
      <w:r>
        <w:rPr>
          <w:rFonts w:ascii="Times New Roman" w:hAnsi="Times New Roman" w:cs="Times New Roman"/>
        </w:rPr>
        <w:t xml:space="preserve"> </w:t>
      </w:r>
      <w:r w:rsidRPr="000004CE">
        <w:rPr>
          <w:rFonts w:ascii="Times New Roman" w:hAnsi="Times New Roman" w:cs="Times New Roman"/>
        </w:rPr>
        <w:t>Empirical data were collected from individual black bears (</w:t>
      </w:r>
      <w:proofErr w:type="spellStart"/>
      <w:r w:rsidRPr="000004CE">
        <w:rPr>
          <w:rFonts w:ascii="Times New Roman" w:hAnsi="Times New Roman" w:cs="Times New Roman"/>
        </w:rPr>
        <w:t>Ursus</w:t>
      </w:r>
      <w:proofErr w:type="spellEnd"/>
      <w:r w:rsidRPr="000004CE">
        <w:rPr>
          <w:rFonts w:ascii="Times New Roman" w:hAnsi="Times New Roman" w:cs="Times New Roman"/>
        </w:rPr>
        <w:t xml:space="preserve"> </w:t>
      </w:r>
      <w:proofErr w:type="spellStart"/>
      <w:r w:rsidRPr="000004CE">
        <w:rPr>
          <w:rFonts w:ascii="Times New Roman" w:hAnsi="Times New Roman" w:cs="Times New Roman"/>
        </w:rPr>
        <w:t>americanus</w:t>
      </w:r>
      <w:proofErr w:type="spellEnd"/>
      <w:r w:rsidRPr="000004CE">
        <w:rPr>
          <w:rFonts w:ascii="Times New Roman" w:hAnsi="Times New Roman" w:cs="Times New Roman"/>
        </w:rPr>
        <w:t>) from May through July 2012 in a genetic mark-recapture study in northern Minnesota.</w:t>
      </w:r>
    </w:p>
    <w:p w14:paraId="26D51CCF" w14:textId="77777777" w:rsidR="00795AFC" w:rsidRPr="00445422" w:rsidRDefault="00795AFC" w:rsidP="00795AFC">
      <w:pPr>
        <w:spacing w:line="480" w:lineRule="auto"/>
      </w:pPr>
      <w:r w:rsidRPr="00294E0E">
        <w:rPr>
          <w:rFonts w:ascii="Times New Roman" w:hAnsi="Times New Roman" w:cs="Times New Roman"/>
          <w:noProof/>
        </w:rPr>
        <w:drawing>
          <wp:inline distT="0" distB="0" distL="0" distR="0" wp14:anchorId="58BF0292" wp14:editId="7552F7BF">
            <wp:extent cx="6265572" cy="417704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65572" cy="4177047"/>
                    </a:xfrm>
                    <a:prstGeom prst="rect">
                      <a:avLst/>
                    </a:prstGeom>
                  </pic:spPr>
                </pic:pic>
              </a:graphicData>
            </a:graphic>
          </wp:inline>
        </w:drawing>
      </w:r>
    </w:p>
    <w:p w14:paraId="7B3D41C8" w14:textId="77777777" w:rsidR="003A1AEA" w:rsidRDefault="003A1AEA">
      <w:pPr>
        <w:rPr>
          <w:rFonts w:ascii="Times New Roman" w:hAnsi="Times New Roman" w:cs="Times New Roman"/>
        </w:rPr>
      </w:pPr>
      <w:r>
        <w:rPr>
          <w:rFonts w:ascii="Times New Roman" w:hAnsi="Times New Roman" w:cs="Times New Roman"/>
        </w:rPr>
        <w:br w:type="page"/>
      </w:r>
    </w:p>
    <w:p w14:paraId="7AC6EEAC" w14:textId="59865AB0" w:rsidR="00EA40BF" w:rsidRDefault="00795AFC" w:rsidP="00795AFC">
      <w:pPr>
        <w:spacing w:line="360" w:lineRule="auto"/>
        <w:rPr>
          <w:rFonts w:ascii="Times New Roman" w:hAnsi="Times New Roman" w:cs="Times New Roman"/>
        </w:rPr>
      </w:pPr>
      <w:r w:rsidRPr="00B23100">
        <w:rPr>
          <w:rFonts w:ascii="Times New Roman" w:hAnsi="Times New Roman" w:cs="Times New Roman"/>
        </w:rPr>
        <w:lastRenderedPageBreak/>
        <w:t xml:space="preserve">Figure </w:t>
      </w:r>
      <w:r>
        <w:rPr>
          <w:rFonts w:ascii="Times New Roman" w:hAnsi="Times New Roman" w:cs="Times New Roman"/>
        </w:rPr>
        <w:t>S3</w:t>
      </w:r>
      <w:r w:rsidRPr="00B23100">
        <w:rPr>
          <w:rFonts w:ascii="Times New Roman" w:hAnsi="Times New Roman" w:cs="Times New Roman"/>
        </w:rPr>
        <w:t xml:space="preserve">: Ratio of density estimates obtained using subsamples of the simulated </w:t>
      </w:r>
      <w:r>
        <w:rPr>
          <w:rFonts w:ascii="Times New Roman" w:hAnsi="Times New Roman" w:cs="Times New Roman"/>
        </w:rPr>
        <w:t xml:space="preserve">data </w:t>
      </w:r>
      <w:r w:rsidRPr="00B23100">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Sub</w:t>
      </w:r>
      <w:r>
        <w:rPr>
          <w:rFonts w:ascii="Times New Roman" w:hAnsi="Times New Roman" w:cs="Times New Roman"/>
        </w:rPr>
        <w:t xml:space="preserve">; </w:t>
      </w:r>
      <w:r w:rsidRPr="008F2518">
        <w:rPr>
          <w:rFonts w:ascii="Times New Roman" w:hAnsi="Times New Roman" w:cs="Times New Roman"/>
        </w:rPr>
        <w:t>n</w:t>
      </w:r>
      <w:r w:rsidRPr="00B23100">
        <w:rPr>
          <w:rFonts w:ascii="Times New Roman" w:hAnsi="Times New Roman" w:cs="Times New Roman"/>
        </w:rPr>
        <w:t xml:space="preserve"> = 250, 550 and 850) relative to the estimates obtained by fitting the given model on the full </w:t>
      </w:r>
      <w:r>
        <w:rPr>
          <w:rFonts w:ascii="Times New Roman" w:hAnsi="Times New Roman" w:cs="Times New Roman"/>
        </w:rPr>
        <w:t>data set</w:t>
      </w:r>
      <w:r w:rsidRPr="00B23100">
        <w:rPr>
          <w:rFonts w:ascii="Times New Roman" w:hAnsi="Times New Roman" w:cs="Times New Roman"/>
        </w:rPr>
        <w:t xml:space="preserve"> </w:t>
      </w:r>
      <w:r>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Full</w:t>
      </w:r>
      <w:r>
        <w:rPr>
          <w:rFonts w:ascii="Times New Roman" w:hAnsi="Times New Roman" w:cs="Times New Roman"/>
        </w:rPr>
        <w:t xml:space="preserve">) </w:t>
      </w:r>
      <w:r w:rsidRPr="00B23100">
        <w:rPr>
          <w:rFonts w:ascii="Times New Roman" w:hAnsi="Times New Roman" w:cs="Times New Roman"/>
        </w:rPr>
        <w:t xml:space="preserve">for all </w:t>
      </w:r>
      <w:r>
        <w:rPr>
          <w:rFonts w:ascii="Times New Roman" w:hAnsi="Times New Roman" w:cs="Times New Roman"/>
        </w:rPr>
        <w:t>scenario</w:t>
      </w:r>
      <w:r w:rsidRPr="00B23100">
        <w:rPr>
          <w:rFonts w:ascii="Times New Roman" w:hAnsi="Times New Roman" w:cs="Times New Roman"/>
        </w:rPr>
        <w:t xml:space="preserve"> and </w:t>
      </w:r>
      <w:r>
        <w:rPr>
          <w:rFonts w:ascii="Times New Roman" w:hAnsi="Times New Roman" w:cs="Times New Roman"/>
        </w:rPr>
        <w:t xml:space="preserve">sample </w:t>
      </w:r>
      <w:r w:rsidRPr="00B23100">
        <w:rPr>
          <w:rFonts w:ascii="Times New Roman" w:hAnsi="Times New Roman" w:cs="Times New Roman"/>
        </w:rPr>
        <w:t>size combinations explored.</w:t>
      </w:r>
      <w:r w:rsidR="00AB4F73" w:rsidRPr="00AB4F73">
        <w:rPr>
          <w:rFonts w:ascii="Times New Roman" w:eastAsia="Times New Roman" w:hAnsi="Times New Roman" w:cs="Times New Roman"/>
          <w:i/>
          <w:color w:val="000000" w:themeColor="text1"/>
          <w:kern w:val="24"/>
        </w:rPr>
        <w:t xml:space="preserve"> </w:t>
      </w:r>
      <w:r w:rsidR="00AB4F73">
        <w:rPr>
          <w:rFonts w:ascii="Times New Roman" w:eastAsia="Times New Roman" w:hAnsi="Times New Roman" w:cs="Times New Roman"/>
          <w:color w:val="000000" w:themeColor="text1"/>
          <w:kern w:val="24"/>
        </w:rPr>
        <w:t>D</w:t>
      </w:r>
      <w:r w:rsidR="00AB4F73" w:rsidRPr="00CB7C60">
        <w:rPr>
          <w:rFonts w:ascii="Times New Roman" w:eastAsia="Times New Roman" w:hAnsi="Times New Roman" w:cs="Times New Roman"/>
          <w:color w:val="000000" w:themeColor="text1"/>
          <w:kern w:val="24"/>
        </w:rPr>
        <w:t>iamonds depict mean values</w:t>
      </w:r>
      <w:r w:rsidR="00AB4F73">
        <w:rPr>
          <w:rFonts w:ascii="Times New Roman" w:eastAsia="Times New Roman" w:hAnsi="Times New Roman" w:cs="Times New Roman"/>
          <w:color w:val="000000" w:themeColor="text1"/>
          <w:kern w:val="24"/>
        </w:rPr>
        <w:t>.</w:t>
      </w:r>
      <w:r w:rsidR="00AB4F73">
        <w:rPr>
          <w:rFonts w:ascii="Times New Roman" w:hAnsi="Times New Roman" w:cs="Times New Roman"/>
        </w:rPr>
        <w:t xml:space="preserve"> </w:t>
      </w:r>
      <w:r w:rsidRPr="005B366C">
        <w:rPr>
          <w:rFonts w:ascii="Times New Roman" w:hAnsi="Times New Roman" w:cs="Times New Roman"/>
        </w:rPr>
        <w:t>S</w:t>
      </w:r>
      <w:r w:rsidRPr="005B366C">
        <w:rPr>
          <w:rFonts w:ascii="Times New Roman" w:eastAsia="Times New Roman" w:hAnsi="Times New Roman" w:cs="Times New Roman"/>
          <w:color w:val="000000" w:themeColor="text1"/>
          <w:kern w:val="24"/>
        </w:rPr>
        <w:t>imulation scenarios incorporated trap specific behavioral effects (t2, t6, t7), individual heterogeneity in capture probability (t3, t6, t7), redundancy in sample deposition (t4, t5, t6, t7), and/or uneven distribution of activity centers (t7 and t8).</w:t>
      </w:r>
      <w:r w:rsidRPr="00B23100">
        <w:rPr>
          <w:rFonts w:ascii="Times New Roman" w:hAnsi="Times New Roman" w:cs="Times New Roman"/>
        </w:rPr>
        <w:t xml:space="preserve"> Scenarios t1, t2, t3, and t8 did not include redundancy in sample deposition and did not exceed 550 samples deposited over 6 sampling periods in any simulation. All simulations included 30 individuals over 6 trapping periods.</w:t>
      </w:r>
      <w:r w:rsidRPr="00456A15">
        <w:t xml:space="preserve"> </w:t>
      </w:r>
      <w:r w:rsidRPr="00456A15">
        <w:rPr>
          <w:rFonts w:ascii="Times New Roman" w:hAnsi="Times New Roman" w:cs="Times New Roman"/>
        </w:rPr>
        <w:t xml:space="preserve">Data were subsampled using either Simple Random Sampling (SRS) or using </w:t>
      </w:r>
      <w:r w:rsidR="00EA40BF">
        <w:rPr>
          <w:rFonts w:ascii="Times New Roman" w:hAnsi="Times New Roman" w:cs="Times New Roman"/>
        </w:rPr>
        <w:t>a</w:t>
      </w:r>
      <w:r w:rsidRPr="00456A15">
        <w:rPr>
          <w:rFonts w:ascii="Times New Roman" w:hAnsi="Times New Roman" w:cs="Times New Roman"/>
        </w:rPr>
        <w:t>n approach that gave preference to unique site-sessions, Site-Session Preferred (SPR).</w:t>
      </w:r>
    </w:p>
    <w:p w14:paraId="6A2DF6D4" w14:textId="7D818D96" w:rsidR="00795AFC" w:rsidRDefault="00795AFC" w:rsidP="00795AFC">
      <w:pPr>
        <w:spacing w:line="360" w:lineRule="auto"/>
        <w:rPr>
          <w:rFonts w:ascii="Times New Roman" w:hAnsi="Times New Roman" w:cs="Times New Roman"/>
        </w:rPr>
      </w:pPr>
      <w:r>
        <w:rPr>
          <w:noProof/>
        </w:rPr>
        <w:lastRenderedPageBreak/>
        <w:drawing>
          <wp:inline distT="0" distB="0" distL="0" distR="0" wp14:anchorId="00630EFE" wp14:editId="6ECF9759">
            <wp:extent cx="6915729" cy="69157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915729" cy="6915729"/>
                    </a:xfrm>
                    <a:prstGeom prst="rect">
                      <a:avLst/>
                    </a:prstGeom>
                    <a:noFill/>
                    <a:ln>
                      <a:noFill/>
                    </a:ln>
                  </pic:spPr>
                </pic:pic>
              </a:graphicData>
            </a:graphic>
          </wp:inline>
        </w:drawing>
      </w:r>
    </w:p>
    <w:p w14:paraId="27E3AC10" w14:textId="77777777" w:rsidR="00EA40BF" w:rsidRDefault="00EA40BF">
      <w:pPr>
        <w:rPr>
          <w:rFonts w:ascii="Times New Roman" w:hAnsi="Times New Roman" w:cs="Times New Roman"/>
        </w:rPr>
      </w:pPr>
      <w:r>
        <w:rPr>
          <w:rFonts w:ascii="Times New Roman" w:hAnsi="Times New Roman" w:cs="Times New Roman"/>
        </w:rPr>
        <w:br w:type="page"/>
      </w:r>
    </w:p>
    <w:p w14:paraId="531784F0" w14:textId="03E16A44" w:rsidR="00456A15" w:rsidRDefault="007E794B" w:rsidP="00EA7BDE">
      <w:pPr>
        <w:pStyle w:val="Bibliography"/>
        <w:spacing w:line="360" w:lineRule="auto"/>
        <w:rPr>
          <w:rFonts w:ascii="Times New Roman" w:hAnsi="Times New Roman" w:cs="Times New Roman"/>
          <w:noProof/>
        </w:rPr>
      </w:pPr>
      <w:r w:rsidRPr="00D85430">
        <w:rPr>
          <w:rFonts w:ascii="Times New Roman" w:hAnsi="Times New Roman" w:cs="Times New Roman"/>
        </w:rPr>
        <w:lastRenderedPageBreak/>
        <w:t xml:space="preserve">Figure </w:t>
      </w:r>
      <w:r w:rsidR="00795AFC">
        <w:rPr>
          <w:rFonts w:ascii="Times New Roman" w:hAnsi="Times New Roman" w:cs="Times New Roman"/>
        </w:rPr>
        <w:t>S4</w:t>
      </w:r>
      <w:r w:rsidR="00D6736A">
        <w:rPr>
          <w:rFonts w:ascii="Times New Roman" w:hAnsi="Times New Roman" w:cs="Times New Roman"/>
        </w:rPr>
        <w:t>.</w:t>
      </w:r>
      <w:r w:rsidRPr="00D85430">
        <w:rPr>
          <w:rFonts w:ascii="Times New Roman" w:hAnsi="Times New Roman" w:cs="Times New Roman"/>
        </w:rPr>
        <w:t xml:space="preserve"> </w:t>
      </w:r>
      <m:oMath>
        <m:acc>
          <m:accPr>
            <m:ctrlPr>
              <w:rPr>
                <w:rFonts w:ascii="Cambria Math" w:hAnsi="Cambria Math" w:cs="Times New Roman"/>
              </w:rPr>
            </m:ctrlPr>
          </m:accPr>
          <m:e>
            <m:r>
              <w:rPr>
                <w:rFonts w:ascii="Cambria Math" w:hAnsi="Cambria Math" w:cs="Times New Roman"/>
              </w:rPr>
              <m:t>g</m:t>
            </m:r>
          </m:e>
        </m:acc>
      </m:oMath>
      <w:r w:rsidR="00220808">
        <w:rPr>
          <w:rFonts w:ascii="Times New Roman" w:hAnsi="Times New Roman" w:cs="Times New Roman"/>
          <w:vertAlign w:val="subscript"/>
        </w:rPr>
        <w:t xml:space="preserve">0 </w:t>
      </w:r>
      <w:r w:rsidRPr="00D85430">
        <w:rPr>
          <w:rFonts w:ascii="Times New Roman" w:hAnsi="Times New Roman" w:cs="Times New Roman"/>
        </w:rPr>
        <w:t>versus subsampling type</w:t>
      </w:r>
      <w:r>
        <w:rPr>
          <w:rFonts w:ascii="Times New Roman" w:hAnsi="Times New Roman" w:cs="Times New Roman"/>
        </w:rPr>
        <w:t xml:space="preserve">, </w:t>
      </w:r>
      <w:r w:rsidR="00B23100">
        <w:rPr>
          <w:rFonts w:ascii="Times New Roman" w:hAnsi="Times New Roman" w:cs="Times New Roman"/>
        </w:rPr>
        <w:t xml:space="preserve">scenario </w:t>
      </w:r>
      <w:r>
        <w:rPr>
          <w:rFonts w:ascii="Times New Roman" w:hAnsi="Times New Roman" w:cs="Times New Roman"/>
        </w:rPr>
        <w:t xml:space="preserve">and model. </w:t>
      </w:r>
      <w:r w:rsidR="00EA40BF">
        <w:rPr>
          <w:rFonts w:ascii="Times New Roman" w:hAnsi="Times New Roman" w:cs="Times New Roman"/>
        </w:rPr>
        <w:t>Black horizontal line</w:t>
      </w:r>
      <w:r w:rsidR="00B1311D">
        <w:rPr>
          <w:rFonts w:ascii="Times New Roman" w:hAnsi="Times New Roman" w:cs="Times New Roman"/>
        </w:rPr>
        <w:t>s indicate</w:t>
      </w:r>
      <w:r w:rsidR="00EA40BF">
        <w:rPr>
          <w:rFonts w:ascii="Times New Roman" w:hAnsi="Times New Roman" w:cs="Times New Roman"/>
        </w:rPr>
        <w:t xml:space="preserve"> the parameter</w:t>
      </w:r>
      <w:r w:rsidR="005D1556">
        <w:rPr>
          <w:rFonts w:ascii="Times New Roman" w:hAnsi="Times New Roman" w:cs="Times New Roman"/>
        </w:rPr>
        <w:t xml:space="preserve"> values</w:t>
      </w:r>
      <w:r w:rsidR="00EA40BF">
        <w:rPr>
          <w:rFonts w:ascii="Times New Roman" w:hAnsi="Times New Roman" w:cs="Times New Roman"/>
        </w:rPr>
        <w:t xml:space="preserve"> used to simulate the data. </w:t>
      </w:r>
      <w:r w:rsidR="00AB4F73" w:rsidRPr="00AB4F73">
        <w:rPr>
          <w:rFonts w:ascii="Times New Roman" w:eastAsia="Times New Roman" w:hAnsi="Times New Roman" w:cs="Times New Roman"/>
          <w:color w:val="000000" w:themeColor="text1"/>
          <w:kern w:val="24"/>
        </w:rPr>
        <w:t>Diamonds depict mean values</w:t>
      </w:r>
      <w:r w:rsidR="00AB4F73">
        <w:rPr>
          <w:rFonts w:ascii="Times New Roman" w:eastAsia="Times New Roman" w:hAnsi="Times New Roman" w:cs="Times New Roman"/>
          <w:color w:val="000000" w:themeColor="text1"/>
          <w:kern w:val="24"/>
        </w:rPr>
        <w:t>.</w:t>
      </w:r>
      <w:r w:rsidR="00AB4F73">
        <w:rPr>
          <w:rFonts w:ascii="Times New Roman" w:hAnsi="Times New Roman" w:cs="Times New Roman"/>
        </w:rPr>
        <w:t xml:space="preserve"> </w:t>
      </w:r>
      <w:r w:rsidR="005B366C">
        <w:rPr>
          <w:rFonts w:ascii="Times New Roman" w:hAnsi="Times New Roman" w:cs="Times New Roman"/>
        </w:rPr>
        <w:t>These s</w:t>
      </w:r>
      <w:r w:rsidR="00055021" w:rsidRPr="00055021">
        <w:rPr>
          <w:rFonts w:ascii="Times New Roman" w:hAnsi="Times New Roman" w:cs="Times New Roman"/>
        </w:rPr>
        <w:t>imulation scenarios incorporated</w:t>
      </w:r>
      <w:r w:rsidR="005B366C">
        <w:rPr>
          <w:rFonts w:ascii="Times New Roman" w:hAnsi="Times New Roman" w:cs="Times New Roman"/>
        </w:rPr>
        <w:t xml:space="preserve"> </w:t>
      </w:r>
      <w:r w:rsidR="00055021" w:rsidRPr="00055021">
        <w:rPr>
          <w:rFonts w:ascii="Times New Roman" w:hAnsi="Times New Roman" w:cs="Times New Roman"/>
        </w:rPr>
        <w:t>individual heterogeneity in capture probability (t3, t6, t7)</w:t>
      </w:r>
      <w:r w:rsidR="005B366C">
        <w:rPr>
          <w:rFonts w:ascii="Times New Roman" w:hAnsi="Times New Roman" w:cs="Times New Roman"/>
        </w:rPr>
        <w:t xml:space="preserve">, </w:t>
      </w:r>
      <w:r w:rsidR="00055021" w:rsidRPr="00055021">
        <w:rPr>
          <w:rFonts w:ascii="Times New Roman" w:hAnsi="Times New Roman" w:cs="Times New Roman"/>
        </w:rPr>
        <w:t>redundancy in sample deposition (t4, t5, t6, t7), and/or uneven distribution of activity centers (t7 and t8; Figure 4) with 30 individuals over 6 trapping periods</w:t>
      </w:r>
      <w:r>
        <w:rPr>
          <w:rFonts w:ascii="Times New Roman" w:hAnsi="Times New Roman" w:cs="Times New Roman"/>
        </w:rPr>
        <w:t xml:space="preserve">. </w:t>
      </w:r>
      <w:r w:rsidR="00456A15" w:rsidRPr="00456A15">
        <w:rPr>
          <w:rFonts w:ascii="Times New Roman" w:hAnsi="Times New Roman" w:cs="Times New Roman"/>
          <w:noProof/>
        </w:rPr>
        <w:t>Data were subsampled using either Simple Random Sampling (SRS) or using an approach that gave preference to unique site-sessions, Site-Session Preferred (SPR).</w:t>
      </w:r>
      <w:r w:rsidR="002C5219" w:rsidRPr="002C5219">
        <w:rPr>
          <w:rFonts w:ascii="Times New Roman" w:hAnsi="Times New Roman" w:cs="Times New Roman"/>
        </w:rPr>
        <w:t xml:space="preserve"> </w:t>
      </w:r>
      <w:r w:rsidR="002C5219">
        <w:rPr>
          <w:rFonts w:ascii="Times New Roman" w:hAnsi="Times New Roman" w:cs="Times New Roman"/>
        </w:rPr>
        <w:t>Scenarios t1, t3 and t8 did not include redundancy in sample deposition and did not exceed 550 samples deposited over 6 sampling periods in any simulation.</w:t>
      </w:r>
    </w:p>
    <w:p w14:paraId="4853C181" w14:textId="77777777" w:rsidR="00392E3A" w:rsidRDefault="00CC788E" w:rsidP="007E794B">
      <w:pPr>
        <w:pStyle w:val="Bibliography"/>
        <w:spacing w:line="480" w:lineRule="auto"/>
        <w:rPr>
          <w:rFonts w:ascii="Times New Roman" w:hAnsi="Times New Roman" w:cs="Times New Roman"/>
        </w:rPr>
      </w:pPr>
      <w:bookmarkStart w:id="102" w:name="_GoBack"/>
      <w:commentRangeStart w:id="103"/>
      <w:r>
        <w:rPr>
          <w:rFonts w:ascii="Times New Roman" w:hAnsi="Times New Roman" w:cs="Times New Roman"/>
          <w:noProof/>
        </w:rPr>
        <w:lastRenderedPageBreak/>
        <w:drawing>
          <wp:inline distT="0" distB="0" distL="0" distR="0" wp14:anchorId="5BE0F2E1" wp14:editId="47215640">
            <wp:extent cx="6113540" cy="615429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113540" cy="6154296"/>
                    </a:xfrm>
                    <a:prstGeom prst="rect">
                      <a:avLst/>
                    </a:prstGeom>
                    <a:noFill/>
                    <a:ln>
                      <a:noFill/>
                    </a:ln>
                    <a:extLst>
                      <a:ext uri="{53640926-AAD7-44D8-BBD7-CCE9431645EC}">
                        <a14:shadowObscured xmlns:a14="http://schemas.microsoft.com/office/drawing/2010/main"/>
                      </a:ext>
                    </a:extLst>
                  </pic:spPr>
                </pic:pic>
              </a:graphicData>
            </a:graphic>
          </wp:inline>
        </w:drawing>
      </w:r>
      <w:bookmarkEnd w:id="102"/>
      <w:commentRangeEnd w:id="103"/>
      <w:r w:rsidR="001A29CD">
        <w:rPr>
          <w:rStyle w:val="CommentReference"/>
        </w:rPr>
        <w:commentReference w:id="103"/>
      </w:r>
    </w:p>
    <w:p w14:paraId="5CCD557D" w14:textId="77777777" w:rsidR="00EA40BF" w:rsidRDefault="00EA40BF">
      <w:pPr>
        <w:rPr>
          <w:rFonts w:ascii="Times New Roman" w:hAnsi="Times New Roman" w:cs="Times New Roman"/>
        </w:rPr>
      </w:pPr>
      <w:r>
        <w:rPr>
          <w:rFonts w:ascii="Times New Roman" w:hAnsi="Times New Roman" w:cs="Times New Roman"/>
        </w:rPr>
        <w:br w:type="page"/>
      </w:r>
    </w:p>
    <w:p w14:paraId="5033554B" w14:textId="7CF9B9D5" w:rsidR="00A8589D" w:rsidRDefault="00445422" w:rsidP="00EA7BDE">
      <w:pPr>
        <w:spacing w:line="360" w:lineRule="auto"/>
        <w:rPr>
          <w:rFonts w:ascii="Times New Roman" w:hAnsi="Times New Roman" w:cs="Times New Roman"/>
        </w:rPr>
      </w:pPr>
      <w:r w:rsidRPr="000748F7">
        <w:rPr>
          <w:rFonts w:ascii="Times New Roman" w:hAnsi="Times New Roman" w:cs="Times New Roman"/>
        </w:rPr>
        <w:lastRenderedPageBreak/>
        <w:t xml:space="preserve">Figure </w:t>
      </w:r>
      <w:r w:rsidR="00795AFC">
        <w:rPr>
          <w:rFonts w:ascii="Times New Roman" w:hAnsi="Times New Roman" w:cs="Times New Roman"/>
        </w:rPr>
        <w:t>S5</w:t>
      </w:r>
      <w:r w:rsidR="00D6736A">
        <w:rPr>
          <w:rFonts w:ascii="Times New Roman" w:hAnsi="Times New Roman" w:cs="Times New Roman"/>
        </w:rPr>
        <w:t>.</w:t>
      </w:r>
      <w:r w:rsidRPr="000748F7">
        <w:rPr>
          <w:rFonts w:ascii="Times New Roman" w:hAnsi="Times New Roman" w:cs="Times New Roman"/>
        </w:rPr>
        <w:t xml:space="preserve"> </w:t>
      </w:r>
      <w:r w:rsidR="00C32731">
        <w:rPr>
          <w:rFonts w:ascii="Times New Roman" w:hAnsi="Times New Roman" w:cs="Times New Roman"/>
        </w:rPr>
        <w:t>Sampling distribution</w:t>
      </w:r>
      <w:r w:rsidR="00B1311D">
        <w:rPr>
          <w:rFonts w:ascii="Times New Roman" w:hAnsi="Times New Roman" w:cs="Times New Roman"/>
        </w:rPr>
        <w:t>s</w:t>
      </w:r>
      <w:r w:rsidR="00C32731">
        <w:rPr>
          <w:rFonts w:ascii="Times New Roman" w:hAnsi="Times New Roman" w:cs="Times New Roman"/>
        </w:rPr>
        <w:t xml:space="preserve"> of </w:t>
      </w:r>
      <w:r w:rsidR="002C5219">
        <w:rPr>
          <w:rFonts w:ascii="Times New Roman" w:hAnsi="Times New Roman" w:cs="Times New Roman"/>
        </w:rPr>
        <w:t>c</w:t>
      </w:r>
      <w:r w:rsidR="002C5219" w:rsidRPr="00D85430">
        <w:rPr>
          <w:rFonts w:ascii="Times New Roman" w:hAnsi="Times New Roman" w:cs="Times New Roman"/>
        </w:rPr>
        <w:t xml:space="preserve">apture </w:t>
      </w:r>
      <w:r w:rsidR="00C32731">
        <w:rPr>
          <w:rFonts w:ascii="Times New Roman" w:hAnsi="Times New Roman" w:cs="Times New Roman"/>
        </w:rPr>
        <w:t xml:space="preserve">and recapture probability </w:t>
      </w:r>
      <w:r w:rsidR="00B1311D">
        <w:rPr>
          <w:rFonts w:ascii="Times New Roman" w:hAnsi="Times New Roman" w:cs="Times New Roman"/>
        </w:rPr>
        <w:t>parameter estimators</w:t>
      </w:r>
      <w:r w:rsidR="00C32731">
        <w:rPr>
          <w:rFonts w:ascii="Times New Roman" w:hAnsi="Times New Roman" w:cs="Times New Roman"/>
        </w:rPr>
        <w:t>,</w:t>
      </w:r>
      <w:r w:rsidR="002C5219">
        <w:rPr>
          <w:rFonts w:ascii="Times New Roman" w:hAnsi="Times New Roman" w:cs="Times New Roman"/>
        </w:rPr>
        <w:t xml:space="preserve"> </w:t>
      </w:r>
      <m:oMath>
        <m:acc>
          <m:accPr>
            <m:ctrlPr>
              <w:rPr>
                <w:rFonts w:ascii="Cambria Math" w:hAnsi="Cambria Math" w:cs="Times New Roman"/>
              </w:rPr>
            </m:ctrlPr>
          </m:accPr>
          <m:e>
            <m:r>
              <w:rPr>
                <w:rFonts w:ascii="Cambria Math" w:hAnsi="Cambria Math" w:cs="Times New Roman"/>
              </w:rPr>
              <m:t>g</m:t>
            </m:r>
          </m:e>
        </m:acc>
      </m:oMath>
      <w:r w:rsidR="002C5219">
        <w:rPr>
          <w:rFonts w:ascii="Times New Roman" w:hAnsi="Times New Roman" w:cs="Times New Roman"/>
          <w:vertAlign w:val="subscript"/>
        </w:rPr>
        <w:t>0</w:t>
      </w:r>
      <w:r w:rsidR="00C32731">
        <w:rPr>
          <w:rFonts w:ascii="Times New Roman" w:hAnsi="Times New Roman" w:cs="Times New Roman"/>
        </w:rPr>
        <w:t xml:space="preserve"> and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b</m:t>
                </m:r>
              </m:e>
            </m:acc>
          </m:e>
          <m:sub>
            <m:r>
              <w:rPr>
                <w:rFonts w:ascii="Cambria Math" w:hAnsi="Cambria Math" w:cs="Times New Roman"/>
              </w:rPr>
              <m:t>k</m:t>
            </m:r>
          </m:sub>
        </m:sSub>
      </m:oMath>
      <w:r w:rsidR="00B1311D">
        <w:rPr>
          <w:rFonts w:ascii="Times New Roman" w:hAnsi="Times New Roman" w:cs="Times New Roman"/>
        </w:rPr>
        <w:t>, respectively,</w:t>
      </w:r>
      <m:oMath>
        <m:r>
          <m:rPr>
            <m:sty m:val="p"/>
          </m:rPr>
          <w:rPr>
            <w:rFonts w:ascii="Cambria Math" w:hAnsi="Cambria Math" w:cs="Times New Roman"/>
          </w:rPr>
          <m:t xml:space="preserve"> </m:t>
        </m:r>
      </m:oMath>
      <w:r w:rsidR="00C32731">
        <w:rPr>
          <w:rFonts w:ascii="Times New Roman" w:eastAsiaTheme="minorEastAsia" w:hAnsi="Times New Roman" w:cs="Times New Roman"/>
        </w:rPr>
        <w:t xml:space="preserve">for different </w:t>
      </w:r>
      <w:r w:rsidRPr="000748F7">
        <w:rPr>
          <w:rFonts w:ascii="Times New Roman" w:hAnsi="Times New Roman" w:cs="Times New Roman"/>
        </w:rPr>
        <w:t>subsampling type</w:t>
      </w:r>
      <w:r w:rsidR="00C32731">
        <w:rPr>
          <w:rFonts w:ascii="Times New Roman" w:hAnsi="Times New Roman" w:cs="Times New Roman"/>
        </w:rPr>
        <w:t>s</w:t>
      </w:r>
      <w:r w:rsidR="007E794B">
        <w:rPr>
          <w:rFonts w:ascii="Times New Roman" w:hAnsi="Times New Roman" w:cs="Times New Roman"/>
        </w:rPr>
        <w:t xml:space="preserve">, </w:t>
      </w:r>
      <w:r w:rsidR="008E2F2B">
        <w:rPr>
          <w:rFonts w:ascii="Times New Roman" w:hAnsi="Times New Roman" w:cs="Times New Roman"/>
        </w:rPr>
        <w:t xml:space="preserve">and </w:t>
      </w:r>
      <w:r w:rsidR="00B23100">
        <w:rPr>
          <w:rFonts w:ascii="Times New Roman" w:hAnsi="Times New Roman" w:cs="Times New Roman"/>
        </w:rPr>
        <w:t>scenario</w:t>
      </w:r>
      <w:r w:rsidR="00C32731">
        <w:rPr>
          <w:rFonts w:ascii="Times New Roman" w:hAnsi="Times New Roman" w:cs="Times New Roman"/>
        </w:rPr>
        <w:t>s</w:t>
      </w:r>
      <w:r w:rsidR="00B23100">
        <w:rPr>
          <w:rFonts w:ascii="Times New Roman" w:hAnsi="Times New Roman" w:cs="Times New Roman"/>
        </w:rPr>
        <w:t xml:space="preserve"> </w:t>
      </w:r>
      <w:r w:rsidR="008E2F2B">
        <w:rPr>
          <w:rFonts w:ascii="Times New Roman" w:hAnsi="Times New Roman" w:cs="Times New Roman"/>
        </w:rPr>
        <w:t>using model g</w:t>
      </w:r>
      <w:r w:rsidR="008E2F2B" w:rsidRPr="000B197E">
        <w:rPr>
          <w:rFonts w:ascii="Times New Roman" w:hAnsi="Times New Roman" w:cs="Times New Roman"/>
          <w:vertAlign w:val="subscript"/>
        </w:rPr>
        <w:t>0</w:t>
      </w:r>
      <w:r w:rsidR="008E2F2B">
        <w:rPr>
          <w:rFonts w:ascii="Times New Roman" w:hAnsi="Times New Roman" w:cs="Times New Roman"/>
        </w:rPr>
        <w:t xml:space="preserve"> ~ b</w:t>
      </w:r>
      <w:r w:rsidR="008E2F2B" w:rsidRPr="000B197E">
        <w:rPr>
          <w:rFonts w:ascii="Times New Roman" w:hAnsi="Times New Roman" w:cs="Times New Roman"/>
          <w:vertAlign w:val="subscript"/>
        </w:rPr>
        <w:t>k</w:t>
      </w:r>
      <w:r w:rsidR="00AB4F73" w:rsidRPr="00AB4F73">
        <w:rPr>
          <w:rFonts w:ascii="Times New Roman" w:hAnsi="Times New Roman" w:cs="Times New Roman"/>
        </w:rPr>
        <w:t>.</w:t>
      </w:r>
      <w:r w:rsidR="00AB4F73">
        <w:rPr>
          <w:rFonts w:ascii="Times New Roman" w:hAnsi="Times New Roman" w:cs="Times New Roman"/>
          <w:vertAlign w:val="subscript"/>
        </w:rPr>
        <w:t xml:space="preserve"> </w:t>
      </w:r>
      <w:r w:rsidR="00AB4F73">
        <w:rPr>
          <w:rFonts w:ascii="Times New Roman" w:hAnsi="Times New Roman" w:cs="Times New Roman"/>
        </w:rPr>
        <w:t>D</w:t>
      </w:r>
      <w:r w:rsidR="00AB4F73" w:rsidRPr="00AB4F73">
        <w:rPr>
          <w:rFonts w:ascii="Times New Roman" w:hAnsi="Times New Roman" w:cs="Times New Roman"/>
        </w:rPr>
        <w:t>iamonds depict mean values</w:t>
      </w:r>
      <w:r w:rsidR="00AB4F73">
        <w:rPr>
          <w:rFonts w:ascii="Times New Roman" w:hAnsi="Times New Roman" w:cs="Times New Roman"/>
        </w:rPr>
        <w:t>.</w:t>
      </w:r>
      <w:r w:rsidR="00AB4F73" w:rsidRPr="00AB4F73">
        <w:rPr>
          <w:rFonts w:ascii="Times New Roman" w:hAnsi="Times New Roman" w:cs="Times New Roman"/>
        </w:rPr>
        <w:t xml:space="preserve"> </w:t>
      </w:r>
      <w:r w:rsidR="00D70510">
        <w:rPr>
          <w:rFonts w:ascii="Times New Roman" w:hAnsi="Times New Roman" w:cs="Times New Roman"/>
        </w:rPr>
        <w:t xml:space="preserve">Scenarios </w:t>
      </w:r>
      <w:r w:rsidR="007E794B">
        <w:rPr>
          <w:rFonts w:ascii="Times New Roman" w:hAnsi="Times New Roman" w:cs="Times New Roman"/>
        </w:rPr>
        <w:t xml:space="preserve">t2, t6 and t7 included a </w:t>
      </w:r>
      <w:r w:rsidR="005751F1">
        <w:rPr>
          <w:rFonts w:ascii="Times New Roman" w:hAnsi="Times New Roman" w:cs="Times New Roman"/>
        </w:rPr>
        <w:t xml:space="preserve">positive </w:t>
      </w:r>
      <w:r w:rsidR="007E794B">
        <w:rPr>
          <w:rFonts w:ascii="Times New Roman" w:hAnsi="Times New Roman" w:cs="Times New Roman"/>
        </w:rPr>
        <w:t xml:space="preserve">trap-specific </w:t>
      </w:r>
      <w:r w:rsidR="007E794B" w:rsidRPr="005751F1">
        <w:rPr>
          <w:rFonts w:ascii="Times New Roman" w:hAnsi="Times New Roman" w:cs="Times New Roman"/>
        </w:rPr>
        <w:t>behavioral effect (increased likeliho</w:t>
      </w:r>
      <w:r w:rsidR="007E794B" w:rsidRPr="00734679">
        <w:rPr>
          <w:rFonts w:ascii="Times New Roman" w:hAnsi="Times New Roman" w:cs="Times New Roman"/>
        </w:rPr>
        <w:t>od of capture at a specific trap after initial capture at that trap)</w:t>
      </w:r>
      <w:r w:rsidR="007E794B" w:rsidRPr="005751F1">
        <w:rPr>
          <w:rFonts w:ascii="Times New Roman" w:hAnsi="Times New Roman" w:cs="Times New Roman"/>
        </w:rPr>
        <w:t>.</w:t>
      </w:r>
      <w:r w:rsidR="00D70510">
        <w:rPr>
          <w:rFonts w:ascii="Times New Roman" w:hAnsi="Times New Roman" w:cs="Times New Roman"/>
        </w:rPr>
        <w:t xml:space="preserve"> </w:t>
      </w:r>
      <w:r w:rsidR="00B23100">
        <w:rPr>
          <w:rFonts w:ascii="Times New Roman" w:hAnsi="Times New Roman" w:cs="Times New Roman"/>
          <w:noProof/>
        </w:rPr>
        <w:t>All simulations included 30 individuals over 6 trapping periods.</w:t>
      </w:r>
      <w:r w:rsidR="00456A15" w:rsidRPr="00456A15">
        <w:t xml:space="preserve"> </w:t>
      </w:r>
      <w:r w:rsidR="00456A15" w:rsidRPr="00456A15">
        <w:rPr>
          <w:rFonts w:ascii="Times New Roman" w:hAnsi="Times New Roman" w:cs="Times New Roman"/>
          <w:noProof/>
        </w:rPr>
        <w:t>Data were subsampled using either Simple Random Sampling (SRS) or using an approach that gave preference to unique site-sessions, Site-Session Preferred (SPR).</w:t>
      </w:r>
      <w:r w:rsidR="001F396A">
        <w:rPr>
          <w:rFonts w:ascii="Times New Roman" w:hAnsi="Times New Roman" w:cs="Times New Roman"/>
          <w:noProof/>
        </w:rPr>
        <w:t xml:space="preserve"> </w:t>
      </w:r>
      <w:r w:rsidR="001F396A">
        <w:rPr>
          <w:rFonts w:ascii="Times New Roman" w:hAnsi="Times New Roman" w:cs="Times New Roman"/>
        </w:rPr>
        <w:t>Scenario t2 did not include redundancy</w:t>
      </w:r>
      <w:r w:rsidR="001F396A" w:rsidRPr="00D70510">
        <w:rPr>
          <w:rFonts w:ascii="Times New Roman" w:hAnsi="Times New Roman" w:cs="Times New Roman"/>
        </w:rPr>
        <w:t xml:space="preserve"> </w:t>
      </w:r>
      <w:r w:rsidR="001F396A">
        <w:rPr>
          <w:rFonts w:ascii="Times New Roman" w:hAnsi="Times New Roman" w:cs="Times New Roman"/>
        </w:rPr>
        <w:t>in sample deposition and did not exceed 550 samples deposited over 6 sampling periods in any simulation.</w:t>
      </w:r>
    </w:p>
    <w:p w14:paraId="3E9637E2" w14:textId="1023741E" w:rsidR="001E0565" w:rsidRDefault="002D1F54" w:rsidP="000066AC">
      <w:commentRangeStart w:id="104"/>
      <w:r>
        <w:rPr>
          <w:noProof/>
        </w:rPr>
        <w:lastRenderedPageBreak/>
        <w:drawing>
          <wp:inline distT="0" distB="0" distL="0" distR="0" wp14:anchorId="2CE3A003" wp14:editId="16AADC02">
            <wp:extent cx="6619909" cy="6619909"/>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619909" cy="6619909"/>
                    </a:xfrm>
                    <a:prstGeom prst="rect">
                      <a:avLst/>
                    </a:prstGeom>
                    <a:noFill/>
                    <a:ln>
                      <a:noFill/>
                    </a:ln>
                    <a:extLst>
                      <a:ext uri="{53640926-AAD7-44D8-BBD7-CCE9431645EC}">
                        <a14:shadowObscured xmlns:a14="http://schemas.microsoft.com/office/drawing/2010/main"/>
                      </a:ext>
                    </a:extLst>
                  </pic:spPr>
                </pic:pic>
              </a:graphicData>
            </a:graphic>
          </wp:inline>
        </w:drawing>
      </w:r>
      <w:commentRangeEnd w:id="104"/>
      <w:r w:rsidR="001A29CD">
        <w:rPr>
          <w:rStyle w:val="CommentReference"/>
        </w:rPr>
        <w:commentReference w:id="104"/>
      </w:r>
    </w:p>
    <w:p w14:paraId="3B2A4AE9" w14:textId="77777777" w:rsidR="001E0565" w:rsidRDefault="001E0565">
      <w:r>
        <w:br w:type="page"/>
      </w:r>
    </w:p>
    <w:p w14:paraId="7C0499FD" w14:textId="1D95FE71" w:rsidR="001E0565" w:rsidRPr="001E0565" w:rsidRDefault="001E0565" w:rsidP="001E0565">
      <w:pPr>
        <w:spacing w:line="360" w:lineRule="auto"/>
        <w:rPr>
          <w:rFonts w:ascii="Times New Roman" w:hAnsi="Times New Roman" w:cs="Times New Roman"/>
        </w:rPr>
      </w:pPr>
      <w:r w:rsidRPr="001E0565">
        <w:rPr>
          <w:rFonts w:ascii="Times New Roman" w:hAnsi="Times New Roman" w:cs="Times New Roman"/>
        </w:rPr>
        <w:lastRenderedPageBreak/>
        <w:t>Figure</w:t>
      </w:r>
      <w:r>
        <w:rPr>
          <w:rFonts w:ascii="Times New Roman" w:hAnsi="Times New Roman" w:cs="Times New Roman"/>
        </w:rPr>
        <w:t xml:space="preserve"> S6</w:t>
      </w:r>
      <w:r w:rsidRPr="001E0565">
        <w:rPr>
          <w:rFonts w:ascii="Times New Roman" w:hAnsi="Times New Roman" w:cs="Times New Roman"/>
        </w:rPr>
        <w:t>. Camera traps set at some hair snare sites indicated that individual bears repeatedly visited, even though they received no food rewards.  The bait and scent (in red cup) were suspended above their reach, but they continued to make concerted efforts to retrieve it.  In so doing, they left multiple hair samples at these sites, which for SECR analyses are all considered redundant.</w:t>
      </w:r>
    </w:p>
    <w:p w14:paraId="5020A9EB" w14:textId="712870F1" w:rsidR="008F2518" w:rsidRPr="00445422" w:rsidRDefault="001E0565" w:rsidP="000066AC">
      <w:r>
        <w:rPr>
          <w:noProof/>
        </w:rPr>
        <w:drawing>
          <wp:anchor distT="0" distB="0" distL="114300" distR="114300" simplePos="0" relativeHeight="251673600" behindDoc="1" locked="0" layoutInCell="1" allowOverlap="1" wp14:anchorId="57946AE1" wp14:editId="512B5EFC">
            <wp:simplePos x="0" y="0"/>
            <wp:positionH relativeFrom="column">
              <wp:posOffset>2829560</wp:posOffset>
            </wp:positionH>
            <wp:positionV relativeFrom="paragraph">
              <wp:posOffset>20955</wp:posOffset>
            </wp:positionV>
            <wp:extent cx="2779395" cy="3042920"/>
            <wp:effectExtent l="0" t="0" r="1905" b="5080"/>
            <wp:wrapTight wrapText="bothSides">
              <wp:wrapPolygon edited="0">
                <wp:start x="0" y="0"/>
                <wp:lineTo x="0" y="21501"/>
                <wp:lineTo x="21467" y="21501"/>
                <wp:lineTo x="2146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3229" t="2996" b="5964"/>
                    <a:stretch/>
                  </pic:blipFill>
                  <pic:spPr bwMode="auto">
                    <a:xfrm>
                      <a:off x="0" y="0"/>
                      <a:ext cx="2779395" cy="304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54A6F509" wp14:editId="1FCE875B">
            <wp:simplePos x="0" y="0"/>
            <wp:positionH relativeFrom="column">
              <wp:posOffset>0</wp:posOffset>
            </wp:positionH>
            <wp:positionV relativeFrom="paragraph">
              <wp:posOffset>20955</wp:posOffset>
            </wp:positionV>
            <wp:extent cx="2779395" cy="3049905"/>
            <wp:effectExtent l="0" t="0" r="1905" b="0"/>
            <wp:wrapTight wrapText="bothSides">
              <wp:wrapPolygon edited="0">
                <wp:start x="0" y="0"/>
                <wp:lineTo x="0" y="21452"/>
                <wp:lineTo x="21467" y="21452"/>
                <wp:lineTo x="2146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007" t="2141" r="22836" b="9849"/>
                    <a:stretch/>
                  </pic:blipFill>
                  <pic:spPr bwMode="auto">
                    <a:xfrm>
                      <a:off x="0" y="0"/>
                      <a:ext cx="2779395" cy="304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8F2518" w:rsidRPr="00445422" w:rsidSect="00FF5F9D">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JOHN FIEBERG" w:date="2018-12-20T18:19:00Z" w:initials="JF">
    <w:p w14:paraId="0E211E24" w14:textId="72672205" w:rsidR="00DD7B16" w:rsidRDefault="00DD7B16">
      <w:pPr>
        <w:pStyle w:val="CommentText"/>
      </w:pPr>
      <w:r>
        <w:rPr>
          <w:rStyle w:val="CommentReference"/>
        </w:rPr>
        <w:annotationRef/>
      </w:r>
      <w:r>
        <w:t>I found this to be a bit of a distraction.  Dave – is this necessary to keep?</w:t>
      </w:r>
    </w:p>
  </w:comment>
  <w:comment w:id="10" w:author="Dave Garshelis" w:date="2018-11-02T13:57:00Z" w:initials="GDL(">
    <w:p w14:paraId="3E2A95D9" w14:textId="4A4FF9B3" w:rsidR="00DD7B16" w:rsidRDefault="00DD7B16">
      <w:pPr>
        <w:pStyle w:val="CommentText"/>
      </w:pPr>
      <w:r>
        <w:rPr>
          <w:rStyle w:val="CommentReference"/>
        </w:rPr>
        <w:annotationRef/>
      </w:r>
      <w:r>
        <w:t>It is not clear to me whether this is what the empirical data show</w:t>
      </w:r>
    </w:p>
  </w:comment>
  <w:comment w:id="11" w:author="JOHN FIEBERG" w:date="2018-11-26T22:40:00Z" w:initials="JF">
    <w:p w14:paraId="2D74E94C" w14:textId="55C59E09" w:rsidR="00DD7B16" w:rsidRDefault="00DD7B16">
      <w:pPr>
        <w:pStyle w:val="CommentText"/>
      </w:pPr>
      <w:r>
        <w:rPr>
          <w:rStyle w:val="CommentReference"/>
        </w:rPr>
        <w:annotationRef/>
      </w:r>
      <w:r>
        <w:t>It is…we can show this by fitting the same models to the empirical data and summarizing the coefficients for the trap response. Nick, this should be done!</w:t>
      </w:r>
    </w:p>
  </w:comment>
  <w:comment w:id="12" w:author="Nick Gondek" w:date="2018-12-20T11:35:00Z" w:initials="NG">
    <w:p w14:paraId="2296C71E" w14:textId="628B9678" w:rsidR="00DD7B16" w:rsidRDefault="00DD7B16" w:rsidP="00F774B8">
      <w:pPr>
        <w:pStyle w:val="CommentText"/>
      </w:pPr>
      <w:r>
        <w:rPr>
          <w:rStyle w:val="CommentReference"/>
        </w:rPr>
        <w:annotationRef/>
      </w:r>
      <w:r>
        <w:t xml:space="preserve">I replied to a comment below as well, but not sure where to put this since ideally we want it before all of this simulation justification stuff but it is kind of methods/results. </w:t>
      </w:r>
      <w:r>
        <w:br/>
      </w:r>
      <w:r>
        <w:br/>
        <w:t>for g0 ~ bk + t, g0 = -2.98 and bk = 3.24</w:t>
      </w:r>
      <w:r>
        <w:br/>
        <w:t>for g0 ~ bk, g0 = -2.41 and bk = 3.04</w:t>
      </w:r>
    </w:p>
    <w:p w14:paraId="2E2131AF" w14:textId="06B11B20" w:rsidR="00DD7B16" w:rsidRDefault="00DD7B16">
      <w:pPr>
        <w:pStyle w:val="CommentText"/>
      </w:pPr>
    </w:p>
  </w:comment>
  <w:comment w:id="13" w:author="JOHN FIEBERG" w:date="2018-12-20T18:24:00Z" w:initials="JF">
    <w:p w14:paraId="76E332D6" w14:textId="593DA9DD" w:rsidR="00DD7B16" w:rsidRDefault="00DD7B16">
      <w:pPr>
        <w:pStyle w:val="CommentText"/>
      </w:pPr>
      <w:r>
        <w:rPr>
          <w:rStyle w:val="CommentReference"/>
        </w:rPr>
        <w:annotationRef/>
      </w:r>
      <w:r>
        <w:t>See my comment later – I think we should add a results section that provides estimates of density for the full data set &amp; estimates of bk (for each of the different models) + perhaps some comparisons by AIC.</w:t>
      </w:r>
    </w:p>
  </w:comment>
  <w:comment w:id="14" w:author="Nick Gondek" w:date="2018-12-31T14:38:00Z" w:initials="NG">
    <w:p w14:paraId="79BE5DBA" w14:textId="7638EC58" w:rsidR="00DD7B16" w:rsidRDefault="00DD7B16">
      <w:pPr>
        <w:pStyle w:val="CommentText"/>
      </w:pPr>
      <w:r>
        <w:rPr>
          <w:rStyle w:val="CommentReference"/>
        </w:rPr>
        <w:annotationRef/>
      </w:r>
      <w:r>
        <w:t xml:space="preserve">I added a short paragraph regarding this, and a supporting table below. </w:t>
      </w:r>
    </w:p>
  </w:comment>
  <w:comment w:id="28" w:author="JOHN FIEBERG" w:date="2018-12-21T14:56:00Z" w:initials="JF">
    <w:p w14:paraId="6B69AE99" w14:textId="7E5EC651" w:rsidR="00DD7B16" w:rsidRDefault="00DD7B16">
      <w:pPr>
        <w:pStyle w:val="CommentText"/>
      </w:pPr>
      <w:r>
        <w:rPr>
          <w:rStyle w:val="CommentReference"/>
        </w:rPr>
        <w:annotationRef/>
      </w:r>
      <w:r>
        <w:t>Trying not to start a sentence w/ a number….I’m rushed right not to get this back before I leave…there is probably a better way to say this.</w:t>
      </w:r>
    </w:p>
  </w:comment>
  <w:comment w:id="29" w:author="Nick Gondek" w:date="2018-12-31T14:25:00Z" w:initials="NG">
    <w:p w14:paraId="76B1B889" w14:textId="38013D3C" w:rsidR="00DD7B16" w:rsidRDefault="00DD7B16">
      <w:pPr>
        <w:pStyle w:val="CommentText"/>
      </w:pPr>
      <w:r>
        <w:rPr>
          <w:rStyle w:val="CommentReference"/>
        </w:rPr>
        <w:annotationRef/>
      </w:r>
      <w:r>
        <w:t xml:space="preserve">Since density depends on the buffer used, and we don’t present density estimates anywhere else (only proportions of the densities relative to each other) do we think </w:t>
      </w:r>
      <w:proofErr w:type="spellStart"/>
      <w:r>
        <w:t>its</w:t>
      </w:r>
      <w:proofErr w:type="spellEnd"/>
      <w:r>
        <w:t xml:space="preserve"> appropriate to include density with the AICs and beta estimates?</w:t>
      </w:r>
    </w:p>
  </w:comment>
  <w:comment w:id="30" w:author="JOHN FIEBERG" w:date="2019-01-02T17:29:00Z" w:initials="JF">
    <w:p w14:paraId="7FC8040C" w14:textId="08853FAC" w:rsidR="00DD7B16" w:rsidRDefault="00DD7B16">
      <w:pPr>
        <w:pStyle w:val="CommentText"/>
      </w:pPr>
      <w:r>
        <w:rPr>
          <w:rStyle w:val="CommentReference"/>
        </w:rPr>
        <w:annotationRef/>
      </w:r>
      <w:r>
        <w:t>Density should not depend on the buffer size, provided a big enough buffer was used. The number of animals, however, would depend on the buffer size.  So, yes, I think you could include density estimates.</w:t>
      </w:r>
    </w:p>
  </w:comment>
  <w:comment w:id="31" w:author="Nick Gondek" w:date="2019-01-05T12:41:00Z" w:initials="NG">
    <w:p w14:paraId="07233E4E" w14:textId="241A42EA" w:rsidR="00006EC2" w:rsidRDefault="00006EC2">
      <w:pPr>
        <w:pStyle w:val="CommentText"/>
      </w:pPr>
      <w:r>
        <w:rPr>
          <w:rStyle w:val="CommentReference"/>
        </w:rPr>
        <w:annotationRef/>
      </w:r>
      <w:r>
        <w:t>OK- added to table 2</w:t>
      </w:r>
    </w:p>
  </w:comment>
  <w:comment w:id="38" w:author="JOHN FIEBERG" w:date="2019-01-02T17:49:00Z" w:initials="JF">
    <w:p w14:paraId="78A76934" w14:textId="7B15369E" w:rsidR="00DD7B16" w:rsidRDefault="00DD7B16">
      <w:pPr>
        <w:pStyle w:val="CommentText"/>
      </w:pPr>
      <w:r>
        <w:rPr>
          <w:rStyle w:val="CommentReference"/>
        </w:rPr>
        <w:annotationRef/>
      </w:r>
      <w:r>
        <w:t xml:space="preserve">Here and elsewhere in the results, I think you can drop the ref to Fig 1 </w:t>
      </w:r>
    </w:p>
  </w:comment>
  <w:comment w:id="41" w:author="Dave Garshelis" w:date="2018-11-02T13:46:00Z" w:initials="GDL(">
    <w:p w14:paraId="72D4FD7D" w14:textId="48AFE461" w:rsidR="00DD7B16" w:rsidRDefault="00DD7B16">
      <w:pPr>
        <w:pStyle w:val="CommentText"/>
      </w:pPr>
      <w:r>
        <w:rPr>
          <w:rStyle w:val="CommentReference"/>
        </w:rPr>
        <w:annotationRef/>
      </w:r>
      <w:r>
        <w:t>But why is it that in t1 and t8 there is an overestimate?  I wonder if we need to explain this (and also whether it occurred less with the larger sample sizes.)</w:t>
      </w:r>
    </w:p>
  </w:comment>
  <w:comment w:id="42" w:author="JOHN FIEBERG" w:date="2018-12-21T15:04:00Z" w:initials="JF">
    <w:p w14:paraId="1F32E93F" w14:textId="702179F9" w:rsidR="00DD7B16" w:rsidRDefault="00DD7B16">
      <w:pPr>
        <w:pStyle w:val="CommentText"/>
      </w:pPr>
      <w:r>
        <w:rPr>
          <w:rStyle w:val="CommentReference"/>
        </w:rPr>
        <w:annotationRef/>
      </w:r>
      <w:r>
        <w:t xml:space="preserve">The </w:t>
      </w:r>
      <w:proofErr w:type="spellStart"/>
      <w:r>
        <w:t>condifence</w:t>
      </w:r>
      <w:proofErr w:type="spellEnd"/>
      <w:r>
        <w:t xml:space="preserve"> intervals overlap 1 for both t1 and t8.  But, it does appear that there might be some positive bias for t1, t3, and t4 if a behavioral response is not included in the model.</w:t>
      </w:r>
    </w:p>
  </w:comment>
  <w:comment w:id="44" w:author="Nick Gondek" w:date="2019-01-05T12:12:00Z" w:initials="NG">
    <w:p w14:paraId="78F394AB" w14:textId="2B08871D" w:rsidR="00327145" w:rsidRDefault="00327145">
      <w:pPr>
        <w:pStyle w:val="CommentText"/>
      </w:pPr>
      <w:r>
        <w:rPr>
          <w:rStyle w:val="CommentReference"/>
        </w:rPr>
        <w:annotationRef/>
      </w:r>
      <w:r>
        <w:t xml:space="preserve">With the new figure, doesn’t look like there is less variation with SPR over SRS. Everything above is still true though. </w:t>
      </w:r>
    </w:p>
  </w:comment>
  <w:comment w:id="46" w:author="JOHN FIEBERG" w:date="2018-12-21T15:12:00Z" w:initials="JF">
    <w:p w14:paraId="70016ED6" w14:textId="75820822" w:rsidR="00DD7B16" w:rsidRDefault="00DD7B16">
      <w:pPr>
        <w:pStyle w:val="CommentText"/>
      </w:pPr>
      <w:r>
        <w:rPr>
          <w:rStyle w:val="CommentReference"/>
        </w:rPr>
        <w:annotationRef/>
      </w:r>
      <w:r>
        <w:t xml:space="preserve">It is not clear whether this pattern held up with larger sample sizes.  This would be good to check – e.g., by repeating Figure 5 for the next largest sample size. </w:t>
      </w:r>
    </w:p>
  </w:comment>
  <w:comment w:id="47" w:author="Nick Gondek" w:date="2018-12-31T14:49:00Z" w:initials="NG">
    <w:p w14:paraId="66AABF3D" w14:textId="15CB03DA" w:rsidR="00DD7B16" w:rsidRDefault="00DD7B16" w:rsidP="00155BA7">
      <w:pPr>
        <w:pStyle w:val="CommentText"/>
      </w:pPr>
      <w:r>
        <w:rPr>
          <w:rStyle w:val="CommentReference"/>
        </w:rPr>
        <w:annotationRef/>
      </w:r>
      <w:r w:rsidR="00155BA7">
        <w:t xml:space="preserve">This comment was wrong – refer to below </w:t>
      </w:r>
    </w:p>
    <w:p w14:paraId="64BA66B8" w14:textId="77777777" w:rsidR="00DD7B16" w:rsidRDefault="00DD7B16">
      <w:pPr>
        <w:pStyle w:val="CommentText"/>
      </w:pPr>
    </w:p>
    <w:p w14:paraId="29403029" w14:textId="7840C06F" w:rsidR="00DD7B16" w:rsidRDefault="00DD7B16">
      <w:pPr>
        <w:pStyle w:val="CommentText"/>
      </w:pPr>
    </w:p>
  </w:comment>
  <w:comment w:id="48" w:author="JOHN FIEBERG" w:date="2019-01-02T18:02:00Z" w:initials="JF">
    <w:p w14:paraId="38B3674D" w14:textId="6C4EACC9" w:rsidR="00DD7B16" w:rsidRDefault="00DD7B16">
      <w:pPr>
        <w:pStyle w:val="CommentText"/>
      </w:pPr>
      <w:r>
        <w:rPr>
          <w:rStyle w:val="CommentReference"/>
        </w:rPr>
        <w:annotationRef/>
      </w:r>
      <w:r>
        <w:t>The figure in your above comment seems problematic.  I am not sure why SPR would be highly biased for t1 at n = 550, but not for the other sample sizes.  Are you sure that these are constructed correctly?  It might help to have a full figure like this showing all scenarios, with a panel for each sample size: (n=250, 550, 850, full data set).</w:t>
      </w:r>
    </w:p>
  </w:comment>
  <w:comment w:id="49" w:author="Nick Gondek" w:date="2019-01-05T12:13:00Z" w:initials="NG">
    <w:p w14:paraId="2C3C3B97" w14:textId="295AC9C0" w:rsidR="00327145" w:rsidRDefault="00327145">
      <w:pPr>
        <w:pStyle w:val="CommentText"/>
      </w:pPr>
      <w:r>
        <w:rPr>
          <w:rStyle w:val="CommentReference"/>
        </w:rPr>
        <w:annotationRef/>
      </w:r>
      <w:r>
        <w:t xml:space="preserve">I will outline this in an email with the updated MS, but, turns out I was looking at the </w:t>
      </w:r>
      <w:proofErr w:type="spellStart"/>
      <w:r>
        <w:t>Dfull</w:t>
      </w:r>
      <w:proofErr w:type="spellEnd"/>
      <w:r>
        <w:t xml:space="preserve"> estimate rather than the true density there initially. With the new figure comparing to actual D instead of </w:t>
      </w:r>
      <w:proofErr w:type="spellStart"/>
      <w:r>
        <w:t>Dfull</w:t>
      </w:r>
      <w:proofErr w:type="spellEnd"/>
      <w:r>
        <w:t>, everything still looks true if a little less dramatic. In any case, things make sense now</w:t>
      </w:r>
      <w:r w:rsidR="00155BA7">
        <w:t>, mostly</w:t>
      </w:r>
      <w:r>
        <w:t xml:space="preserve"> – good catch. </w:t>
      </w:r>
      <w:r w:rsidR="00155BA7">
        <w:t xml:space="preserve">T4 appears to </w:t>
      </w:r>
      <w:proofErr w:type="gramStart"/>
      <w:r w:rsidR="00155BA7">
        <w:t>be  creeping</w:t>
      </w:r>
      <w:proofErr w:type="gramEnd"/>
      <w:r w:rsidR="00155BA7">
        <w:t xml:space="preserve"> toward positive bias as sample size increases (although it is relatively minimal when the model is properly parameterized at g0~1, since there is only redundancy here).</w:t>
      </w:r>
    </w:p>
    <w:p w14:paraId="75C7A4A2" w14:textId="77777777" w:rsidR="00327145" w:rsidRDefault="00327145">
      <w:pPr>
        <w:pStyle w:val="CommentText"/>
      </w:pPr>
    </w:p>
    <w:p w14:paraId="525EF400" w14:textId="77777777" w:rsidR="00327145" w:rsidRDefault="00327145">
      <w:pPr>
        <w:pStyle w:val="CommentText"/>
      </w:pPr>
      <w:r>
        <w:t xml:space="preserve">Here is the fig with </w:t>
      </w:r>
      <w:proofErr w:type="spellStart"/>
      <w:r>
        <w:t>dsub</w:t>
      </w:r>
      <w:proofErr w:type="spellEnd"/>
      <w:r>
        <w:t>/D for all three sample types:</w:t>
      </w:r>
    </w:p>
    <w:p w14:paraId="275E8F3A" w14:textId="77777777" w:rsidR="00327145" w:rsidRDefault="00327145">
      <w:pPr>
        <w:pStyle w:val="CommentText"/>
      </w:pPr>
    </w:p>
    <w:p w14:paraId="7D19201B" w14:textId="3CDBE416" w:rsidR="00327145" w:rsidRDefault="00327145">
      <w:pPr>
        <w:pStyle w:val="CommentText"/>
      </w:pPr>
      <w:r>
        <w:rPr>
          <w:noProof/>
        </w:rPr>
        <w:drawing>
          <wp:inline distT="0" distB="0" distL="0" distR="0" wp14:anchorId="2F6065C6" wp14:editId="409F3C8C">
            <wp:extent cx="3714749" cy="39624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3714749" cy="3962400"/>
                    </a:xfrm>
                    <a:prstGeom prst="rect">
                      <a:avLst/>
                    </a:prstGeom>
                    <a:noFill/>
                    <a:ln>
                      <a:noFill/>
                    </a:ln>
                  </pic:spPr>
                </pic:pic>
              </a:graphicData>
            </a:graphic>
          </wp:inline>
        </w:drawing>
      </w:r>
    </w:p>
  </w:comment>
  <w:comment w:id="52" w:author="JOHN FIEBERG" w:date="2019-01-02T17:53:00Z" w:initials="JF">
    <w:p w14:paraId="0A20518F" w14:textId="5141FC2C" w:rsidR="00DD7B16" w:rsidRDefault="00DD7B16">
      <w:pPr>
        <w:pStyle w:val="CommentText"/>
      </w:pPr>
      <w:r>
        <w:rPr>
          <w:rStyle w:val="CommentReference"/>
        </w:rPr>
        <w:annotationRef/>
      </w:r>
      <w:r>
        <w:t xml:space="preserve">I would drop this sentence (and also delete these two supplementary figures). When I first had you construct these, it was mainly to make sure everything was working correctly.  Most people will just be interested in the density estimates – and not the capture parameters.  </w:t>
      </w:r>
    </w:p>
  </w:comment>
  <w:comment w:id="55" w:author="JOHN FIEBERG" w:date="2018-11-27T11:04:00Z" w:initials="JF">
    <w:p w14:paraId="757B2FBD" w14:textId="161F4D91" w:rsidR="00DD7B16" w:rsidRDefault="00DD7B16">
      <w:pPr>
        <w:pStyle w:val="CommentText"/>
      </w:pPr>
      <w:r>
        <w:rPr>
          <w:rStyle w:val="CommentReference"/>
        </w:rPr>
        <w:annotationRef/>
      </w:r>
      <w:r>
        <w:t>Highlight that they did not consider individual heterogeneity – which was found to be the primary source of bias (t5-t7).</w:t>
      </w:r>
    </w:p>
  </w:comment>
  <w:comment w:id="54" w:author="Dave Garshelis" w:date="2018-11-02T14:42:00Z" w:initials="GDL(">
    <w:p w14:paraId="328463A5" w14:textId="39C25B8E" w:rsidR="00DD7B16" w:rsidRDefault="00DD7B16">
      <w:pPr>
        <w:pStyle w:val="CommentText"/>
      </w:pPr>
      <w:r>
        <w:rPr>
          <w:rStyle w:val="CommentReference"/>
        </w:rPr>
        <w:annotationRef/>
      </w:r>
      <w:r>
        <w:t xml:space="preserve">I’m not sure if this is the best we can say about this.  Suppose he is a reviewer – what would he say?  </w:t>
      </w:r>
    </w:p>
  </w:comment>
  <w:comment w:id="61" w:author="JOHN FIEBERG" w:date="2019-01-02T18:25:00Z" w:initials="JF">
    <w:p w14:paraId="499A8F46" w14:textId="6AC50F6F" w:rsidR="00DD7B16" w:rsidRDefault="00DD7B16">
      <w:pPr>
        <w:pStyle w:val="CommentText"/>
      </w:pPr>
      <w:r>
        <w:rPr>
          <w:rStyle w:val="CommentReference"/>
        </w:rPr>
        <w:annotationRef/>
      </w:r>
      <w:r>
        <w:t>It is actually possible to consider multiple records at a single site-session using a Poisson model in SECR.  So, best to say “not usually incorporated”</w:t>
      </w:r>
    </w:p>
  </w:comment>
  <w:comment w:id="70" w:author="Dave Garshelis" w:date="2018-11-01T12:32:00Z" w:initials="GDL(">
    <w:p w14:paraId="57EFB96B" w14:textId="6F82BAF6" w:rsidR="00DD7B16" w:rsidRDefault="00DD7B16">
      <w:pPr>
        <w:pStyle w:val="CommentText"/>
      </w:pPr>
      <w:r>
        <w:rPr>
          <w:rStyle w:val="CommentReference"/>
        </w:rPr>
        <w:annotationRef/>
      </w:r>
      <w:r>
        <w:t>Don’t you mean that N is biased low?  I don’t get this.</w:t>
      </w:r>
    </w:p>
  </w:comment>
  <w:comment w:id="67" w:author="JOHN FIEBERG" w:date="2018-11-27T16:17:00Z" w:initials="JF">
    <w:p w14:paraId="5995C38D" w14:textId="7FCF1BE9" w:rsidR="00DD7B16" w:rsidRDefault="00DD7B16">
      <w:pPr>
        <w:pStyle w:val="CommentText"/>
      </w:pPr>
      <w:r>
        <w:rPr>
          <w:rStyle w:val="CommentReference"/>
        </w:rPr>
        <w:annotationRef/>
      </w:r>
      <w:r>
        <w:t>Nick:  are you referring to estimates of b here?  This is probably true – but I also suspect it is of much less important than the negative bias in N.  I think we could actually delete this paragraph – it might add more confusion than enlightenment.</w:t>
      </w:r>
    </w:p>
  </w:comment>
  <w:comment w:id="68" w:author="Nick Gondek" w:date="2018-12-20T11:41:00Z" w:initials="NG">
    <w:p w14:paraId="31A56705" w14:textId="3DEDE42D" w:rsidR="00DD7B16" w:rsidRDefault="00DD7B16">
      <w:pPr>
        <w:pStyle w:val="CommentText"/>
      </w:pPr>
      <w:r>
        <w:rPr>
          <w:rStyle w:val="CommentReference"/>
        </w:rPr>
        <w:annotationRef/>
      </w:r>
      <w:r>
        <w:t xml:space="preserve">Yes, I’m referring to estimates of bk – I really only left this in because </w:t>
      </w:r>
      <w:proofErr w:type="spellStart"/>
      <w:r>
        <w:t>its</w:t>
      </w:r>
      <w:proofErr w:type="spellEnd"/>
      <w:r>
        <w:t xml:space="preserve"> one of the parallels between what we did and what Augustine found, but I suppose </w:t>
      </w:r>
      <w:proofErr w:type="spellStart"/>
      <w:r>
        <w:t>youre</w:t>
      </w:r>
      <w:proofErr w:type="spellEnd"/>
      <w:r>
        <w:t xml:space="preserve"> right that the negative bias in </w:t>
      </w:r>
      <w:proofErr w:type="spellStart"/>
      <w:r>
        <w:t>Nhat</w:t>
      </w:r>
      <w:proofErr w:type="spellEnd"/>
      <w:r>
        <w:t xml:space="preserve"> is more important. </w:t>
      </w:r>
      <w:proofErr w:type="spellStart"/>
      <w:r>
        <w:t>Im</w:t>
      </w:r>
      <w:proofErr w:type="spellEnd"/>
      <w:r>
        <w:t xml:space="preserve"> fine with removing it. </w:t>
      </w:r>
    </w:p>
  </w:comment>
  <w:comment w:id="69" w:author="JOHN FIEBERG" w:date="2018-12-21T15:17:00Z" w:initials="JF">
    <w:p w14:paraId="7F276E49" w14:textId="36888B13" w:rsidR="00DD7B16" w:rsidRDefault="00DD7B16">
      <w:pPr>
        <w:pStyle w:val="CommentText"/>
      </w:pPr>
      <w:r>
        <w:rPr>
          <w:rStyle w:val="CommentReference"/>
        </w:rPr>
        <w:annotationRef/>
      </w:r>
      <w:r>
        <w:t>I’ll let Dave weigh in on this….</w:t>
      </w:r>
    </w:p>
  </w:comment>
  <w:comment w:id="80" w:author="JOHN FIEBERG" w:date="2018-07-25T21:34:00Z" w:initials="JF">
    <w:p w14:paraId="2B5055DE" w14:textId="423AB2F8" w:rsidR="00DD7B16" w:rsidRDefault="00DD7B16">
      <w:pPr>
        <w:pStyle w:val="CommentText"/>
      </w:pPr>
      <w:r>
        <w:rPr>
          <w:rStyle w:val="CommentReference"/>
        </w:rPr>
        <w:annotationRef/>
      </w:r>
      <w:r>
        <w:t>These probably still need a close look.</w:t>
      </w:r>
    </w:p>
    <w:p w14:paraId="60F0B892" w14:textId="748D1E2A" w:rsidR="00DD7B16" w:rsidRDefault="00DD7B16">
      <w:pPr>
        <w:pStyle w:val="CommentText"/>
      </w:pPr>
    </w:p>
    <w:p w14:paraId="64CB26E5" w14:textId="071B5FB6" w:rsidR="00DD7B16" w:rsidRDefault="00DD7B16" w:rsidP="003F3B11">
      <w:pPr>
        <w:pStyle w:val="CommentText"/>
        <w:numPr>
          <w:ilvl w:val="0"/>
          <w:numId w:val="8"/>
        </w:numPr>
      </w:pPr>
      <w:r>
        <w:t>Check all the info to make sure correct</w:t>
      </w:r>
    </w:p>
    <w:p w14:paraId="4033704E" w14:textId="44CB279B" w:rsidR="00DD7B16" w:rsidRDefault="00DD7B16" w:rsidP="003F3B11">
      <w:pPr>
        <w:pStyle w:val="CommentText"/>
        <w:numPr>
          <w:ilvl w:val="0"/>
          <w:numId w:val="8"/>
        </w:numPr>
      </w:pPr>
      <w:r>
        <w:t>Make sure ordered correctly</w:t>
      </w:r>
    </w:p>
    <w:p w14:paraId="40BB303D" w14:textId="772C75D3" w:rsidR="00DD7B16" w:rsidRDefault="00DD7B16" w:rsidP="003F3B11">
      <w:pPr>
        <w:pStyle w:val="CommentText"/>
        <w:numPr>
          <w:ilvl w:val="0"/>
          <w:numId w:val="8"/>
        </w:numPr>
      </w:pPr>
      <w:r>
        <w:t>Check to make sure all of these are cited and that all citations in the main text show up here.</w:t>
      </w:r>
    </w:p>
    <w:p w14:paraId="7FB11E34" w14:textId="04D38F87" w:rsidR="00DD7B16" w:rsidRDefault="00DD7B16" w:rsidP="00A80243">
      <w:pPr>
        <w:pStyle w:val="CommentText"/>
      </w:pPr>
    </w:p>
    <w:p w14:paraId="71B5F503" w14:textId="77777777" w:rsidR="00DD7B16" w:rsidRPr="00A80243" w:rsidRDefault="00DD7B16" w:rsidP="00A80243">
      <w:pPr>
        <w:shd w:val="clear" w:color="auto" w:fill="FFFFFF"/>
        <w:spacing w:before="100" w:beforeAutospacing="1" w:after="100" w:afterAutospacing="1"/>
        <w:rPr>
          <w:rFonts w:ascii="Arial" w:eastAsia="Times New Roman" w:hAnsi="Arial" w:cs="Arial"/>
          <w:color w:val="222222"/>
        </w:rPr>
      </w:pPr>
      <w:r w:rsidRPr="00A80243">
        <w:rPr>
          <w:rFonts w:ascii="Arial" w:eastAsia="Times New Roman" w:hAnsi="Arial" w:cs="Arial"/>
          <w:color w:val="222222"/>
        </w:rPr>
        <w:t>Titles of journals should be abbreviated following Biological Abstracts. If in doubt, give the title in full. Do not refer to unpublished material. </w:t>
      </w:r>
    </w:p>
    <w:p w14:paraId="6C85715F" w14:textId="72E2F3CB" w:rsidR="00DD7B16" w:rsidRDefault="00DD7B16" w:rsidP="00A80243">
      <w:pPr>
        <w:shd w:val="clear" w:color="auto" w:fill="FFFFFF"/>
        <w:spacing w:before="100" w:beforeAutospacing="1" w:after="100" w:afterAutospacing="1"/>
        <w:rPr>
          <w:rFonts w:ascii="Arial" w:eastAsia="Times New Roman" w:hAnsi="Arial" w:cs="Arial"/>
          <w:color w:val="222222"/>
        </w:rPr>
      </w:pPr>
      <w:r w:rsidRPr="00A80243">
        <w:rPr>
          <w:rFonts w:ascii="Arial" w:eastAsia="Times New Roman" w:hAnsi="Arial" w:cs="Arial"/>
          <w:color w:val="222222"/>
        </w:rPr>
        <w:t xml:space="preserve">The list of references should be arranged alphabetically on authors' names and chronologically per author. If the author's name is also mentioned with co-authors the following order should be used: publications of the single author, arranged chronologically - publications of the same author with one co-author, arranged chronologically - publications of the author with more than one co-author, arranged chronologically. Publications by the same author(s) in the same year </w:t>
      </w:r>
      <w:proofErr w:type="spellStart"/>
      <w:r w:rsidRPr="00A80243">
        <w:rPr>
          <w:rFonts w:ascii="Arial" w:eastAsia="Times New Roman" w:hAnsi="Arial" w:cs="Arial"/>
          <w:color w:val="222222"/>
        </w:rPr>
        <w:t>shoul</w:t>
      </w:r>
      <w:proofErr w:type="spellEnd"/>
      <w:r w:rsidRPr="00A80243">
        <w:rPr>
          <w:rFonts w:ascii="Arial" w:eastAsia="Times New Roman" w:hAnsi="Arial" w:cs="Arial"/>
          <w:color w:val="222222"/>
        </w:rPr>
        <w:t xml:space="preserve"> be listed as 2004a, 2004b, etc. Reference lists not conforming to this format will be returned for revision.</w:t>
      </w:r>
    </w:p>
    <w:p w14:paraId="07AFA670" w14:textId="0369B3A4" w:rsidR="00DD7B16" w:rsidRDefault="00DD7B16" w:rsidP="00A80243">
      <w:pPr>
        <w:shd w:val="clear" w:color="auto" w:fill="FFFFFF"/>
        <w:spacing w:before="100" w:beforeAutospacing="1" w:after="100" w:afterAutospacing="1"/>
        <w:rPr>
          <w:rFonts w:ascii="Arial" w:eastAsia="Times New Roman" w:hAnsi="Arial" w:cs="Arial"/>
          <w:color w:val="222222"/>
        </w:rPr>
      </w:pPr>
    </w:p>
    <w:p w14:paraId="091D5267" w14:textId="2EFC1C18" w:rsidR="00DD7B16" w:rsidRPr="00A80243" w:rsidRDefault="00DD7B16" w:rsidP="00A80243">
      <w:pPr>
        <w:shd w:val="clear" w:color="auto" w:fill="FFFFFF"/>
        <w:spacing w:before="100" w:beforeAutospacing="1" w:after="100" w:afterAutospacing="1"/>
        <w:rPr>
          <w:rFonts w:ascii="Arial" w:eastAsia="Times New Roman" w:hAnsi="Arial" w:cs="Arial"/>
          <w:color w:val="222222"/>
        </w:rPr>
      </w:pPr>
      <w:r>
        <w:rPr>
          <w:rFonts w:ascii="Arial" w:eastAsia="Times New Roman" w:hAnsi="Arial" w:cs="Arial"/>
          <w:color w:val="222222"/>
        </w:rPr>
        <w:t xml:space="preserve">Look too at their format </w:t>
      </w:r>
      <w:proofErr w:type="spellStart"/>
      <w:r>
        <w:rPr>
          <w:rFonts w:ascii="Arial" w:eastAsia="Times New Roman" w:hAnsi="Arial" w:cs="Arial"/>
          <w:color w:val="222222"/>
        </w:rPr>
        <w:t>tilte</w:t>
      </w:r>
      <w:proofErr w:type="spellEnd"/>
      <w:r>
        <w:rPr>
          <w:rFonts w:ascii="Arial" w:eastAsia="Times New Roman" w:hAnsi="Arial" w:cs="Arial"/>
          <w:color w:val="222222"/>
        </w:rPr>
        <w:t>. – journal vol: 1-2.</w:t>
      </w:r>
    </w:p>
    <w:p w14:paraId="4335EABC" w14:textId="77777777" w:rsidR="00DD7B16" w:rsidRDefault="00DD7B16" w:rsidP="00A80243">
      <w:pPr>
        <w:pStyle w:val="CommentText"/>
      </w:pPr>
    </w:p>
  </w:comment>
  <w:comment w:id="81" w:author="JOHN FIEBERG" w:date="2018-07-25T21:34:00Z" w:initials="JF">
    <w:p w14:paraId="3A2D856C" w14:textId="57A7D5B5" w:rsidR="00DD7B16" w:rsidRDefault="00DD7B16">
      <w:pPr>
        <w:pStyle w:val="CommentText"/>
      </w:pPr>
      <w:r>
        <w:rPr>
          <w:rStyle w:val="CommentReference"/>
        </w:rPr>
        <w:annotationRef/>
      </w:r>
      <w:r>
        <w:t>Journal?</w:t>
      </w:r>
    </w:p>
  </w:comment>
  <w:comment w:id="82" w:author="Nick Gondek" w:date="2018-07-31T17:34:00Z" w:initials="NG">
    <w:p w14:paraId="73C45DD3" w14:textId="3EFE756E" w:rsidR="00DD7B16" w:rsidRDefault="00DD7B16">
      <w:pPr>
        <w:pStyle w:val="CommentText"/>
      </w:pPr>
      <w:r>
        <w:rPr>
          <w:rStyle w:val="CommentReference"/>
        </w:rPr>
        <w:annotationRef/>
      </w:r>
      <w:r>
        <w:t xml:space="preserve">This is pre-print on </w:t>
      </w:r>
      <w:proofErr w:type="spellStart"/>
      <w:r>
        <w:t>BioXRiv</w:t>
      </w:r>
      <w:proofErr w:type="spellEnd"/>
      <w:r>
        <w:t xml:space="preserve"> (Reminds me that I need to look into that…) so I am unsure what to put. </w:t>
      </w:r>
    </w:p>
  </w:comment>
  <w:comment w:id="83" w:author="JOHN FIEBERG" w:date="2018-07-25T21:39:00Z" w:initials="JF">
    <w:p w14:paraId="50228419" w14:textId="219BE114" w:rsidR="00DD7B16" w:rsidRDefault="00DD7B16">
      <w:pPr>
        <w:pStyle w:val="CommentText"/>
      </w:pPr>
      <w:r>
        <w:rPr>
          <w:rStyle w:val="CommentReference"/>
        </w:rPr>
        <w:annotationRef/>
      </w:r>
      <w:r>
        <w:t>accessed date. Update too?</w:t>
      </w:r>
    </w:p>
  </w:comment>
  <w:comment w:id="84" w:author="Nick Gondek" w:date="2018-07-31T17:56:00Z" w:initials="NG">
    <w:p w14:paraId="1601F04F" w14:textId="432E3C8F" w:rsidR="00DD7B16" w:rsidRDefault="00DD7B16">
      <w:pPr>
        <w:pStyle w:val="CommentText"/>
      </w:pPr>
      <w:r>
        <w:rPr>
          <w:rStyle w:val="CommentReference"/>
        </w:rPr>
        <w:annotationRef/>
      </w:r>
      <w:r>
        <w:t>Surely we could just update this to R Core team 2018, but isn’t it weird to have the accessed date be 3 years prior?</w:t>
      </w:r>
    </w:p>
  </w:comment>
  <w:comment w:id="85" w:author="JOHN FIEBERG" w:date="2018-12-21T15:22:00Z" w:initials="JF">
    <w:p w14:paraId="35CFDCF2" w14:textId="76E10EE9" w:rsidR="00DD7B16" w:rsidRDefault="00DD7B16">
      <w:pPr>
        <w:pStyle w:val="CommentText"/>
      </w:pPr>
      <w:r>
        <w:rPr>
          <w:rStyle w:val="CommentReference"/>
        </w:rPr>
        <w:annotationRef/>
      </w:r>
      <w:r>
        <w:t>Consider switching to 2018.</w:t>
      </w:r>
    </w:p>
  </w:comment>
  <w:comment w:id="94" w:author="Nick Gondek" w:date="2019-02-17T15:33:00Z" w:initials="NG">
    <w:p w14:paraId="1593D062" w14:textId="63C79564" w:rsidR="0062668C" w:rsidRDefault="0062668C">
      <w:pPr>
        <w:pStyle w:val="CommentText"/>
      </w:pPr>
      <w:r>
        <w:rPr>
          <w:rStyle w:val="CommentReference"/>
        </w:rPr>
        <w:annotationRef/>
      </w:r>
      <w:r>
        <w:t>check</w:t>
      </w:r>
    </w:p>
  </w:comment>
  <w:comment w:id="96" w:author="JOHN FIEBERG" w:date="2018-12-21T15:24:00Z" w:initials="JF">
    <w:p w14:paraId="4B39C512" w14:textId="61CC226A" w:rsidR="00DD7B16" w:rsidRDefault="00DD7B16">
      <w:pPr>
        <w:pStyle w:val="CommentText"/>
      </w:pPr>
      <w:r>
        <w:rPr>
          <w:rStyle w:val="CommentReference"/>
        </w:rPr>
        <w:annotationRef/>
      </w:r>
      <w:r>
        <w:t>Mean or median?  Either is OK, just want to make sure we get this right.</w:t>
      </w:r>
    </w:p>
  </w:comment>
  <w:comment w:id="97" w:author="Nick Gondek" w:date="2018-12-31T14:28:00Z" w:initials="NG">
    <w:p w14:paraId="04C8C60F" w14:textId="78C5D3DE" w:rsidR="00DD7B16" w:rsidRDefault="00DD7B16">
      <w:pPr>
        <w:pStyle w:val="CommentText"/>
      </w:pPr>
      <w:r>
        <w:rPr>
          <w:rStyle w:val="CommentReference"/>
        </w:rPr>
        <w:annotationRef/>
      </w:r>
      <w:r>
        <w:t xml:space="preserve">Mean </w:t>
      </w:r>
    </w:p>
  </w:comment>
  <w:comment w:id="98" w:author="Nick Gondek" w:date="2019-02-17T15:36:00Z" w:initials="NG">
    <w:p w14:paraId="3C251DBC" w14:textId="6FFD9EAF" w:rsidR="0062668C" w:rsidRDefault="0062668C">
      <w:pPr>
        <w:pStyle w:val="CommentText"/>
      </w:pPr>
      <w:r>
        <w:rPr>
          <w:rStyle w:val="CommentReference"/>
        </w:rPr>
        <w:annotationRef/>
      </w:r>
      <w:r>
        <w:t>check</w:t>
      </w:r>
    </w:p>
  </w:comment>
  <w:comment w:id="100" w:author="Dave Garshelis" w:date="2018-11-02T13:53:00Z" w:initials="GDL(">
    <w:p w14:paraId="5CB624D4" w14:textId="6EAEA937" w:rsidR="00DD7B16" w:rsidRDefault="00DD7B16">
      <w:pPr>
        <w:pStyle w:val="CommentText"/>
      </w:pPr>
      <w:r>
        <w:rPr>
          <w:rStyle w:val="CommentReference"/>
        </w:rPr>
        <w:annotationRef/>
      </w:r>
      <w:r>
        <w:t>I think this would be better to show the proportion of redundant samples – more intuitive</w:t>
      </w:r>
    </w:p>
  </w:comment>
  <w:comment w:id="101" w:author="Nick Gondek" w:date="2018-11-25T16:35:00Z" w:initials="NG">
    <w:p w14:paraId="2558D911" w14:textId="213C932D" w:rsidR="00DD7B16" w:rsidRDefault="00DD7B16">
      <w:pPr>
        <w:pStyle w:val="CommentText"/>
      </w:pPr>
      <w:r>
        <w:rPr>
          <w:rStyle w:val="CommentReference"/>
        </w:rPr>
        <w:annotationRef/>
      </w:r>
      <w:r>
        <w:t xml:space="preserve">Karen had the opposite idea, right John? Or am I misremembering? I remember making the opposite version of this in the past and </w:t>
      </w:r>
      <w:proofErr w:type="spellStart"/>
      <w:r>
        <w:t>cant</w:t>
      </w:r>
      <w:proofErr w:type="spellEnd"/>
      <w:r>
        <w:t xml:space="preserve"> remember why we switched back</w:t>
      </w:r>
    </w:p>
  </w:comment>
  <w:comment w:id="103" w:author="Nick Gondek" w:date="2019-02-04T11:14:00Z" w:initials="NG">
    <w:p w14:paraId="0E11CC26" w14:textId="3A6341C2" w:rsidR="001A29CD" w:rsidRDefault="001A29CD">
      <w:pPr>
        <w:pStyle w:val="CommentText"/>
      </w:pPr>
      <w:r>
        <w:rPr>
          <w:rStyle w:val="CommentReference"/>
        </w:rPr>
        <w:annotationRef/>
      </w:r>
      <w:r>
        <w:t>swap</w:t>
      </w:r>
    </w:p>
  </w:comment>
  <w:comment w:id="104" w:author="Nick Gondek" w:date="2019-02-04T11:14:00Z" w:initials="NG">
    <w:p w14:paraId="0C03429E" w14:textId="5FEE5717" w:rsidR="001A29CD" w:rsidRDefault="001A29CD">
      <w:pPr>
        <w:pStyle w:val="CommentText"/>
      </w:pPr>
      <w:r>
        <w:rPr>
          <w:rStyle w:val="CommentReference"/>
        </w:rPr>
        <w:annotationRef/>
      </w:r>
      <w:r>
        <w:t>swap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211E24" w15:done="0"/>
  <w15:commentEx w15:paraId="3E2A95D9" w15:done="0"/>
  <w15:commentEx w15:paraId="2D74E94C" w15:paraIdParent="3E2A95D9" w15:done="0"/>
  <w15:commentEx w15:paraId="2E2131AF" w15:paraIdParent="3E2A95D9" w15:done="0"/>
  <w15:commentEx w15:paraId="76E332D6" w15:paraIdParent="3E2A95D9" w15:done="0"/>
  <w15:commentEx w15:paraId="79BE5DBA" w15:paraIdParent="3E2A95D9" w15:done="0"/>
  <w15:commentEx w15:paraId="6B69AE99" w15:done="0"/>
  <w15:commentEx w15:paraId="76B1B889" w15:done="0"/>
  <w15:commentEx w15:paraId="7FC8040C" w15:paraIdParent="76B1B889" w15:done="0"/>
  <w15:commentEx w15:paraId="07233E4E" w15:paraIdParent="76B1B889" w15:done="0"/>
  <w15:commentEx w15:paraId="78A76934" w15:done="0"/>
  <w15:commentEx w15:paraId="72D4FD7D" w15:done="0"/>
  <w15:commentEx w15:paraId="1F32E93F" w15:paraIdParent="72D4FD7D" w15:done="0"/>
  <w15:commentEx w15:paraId="78F394AB" w15:done="0"/>
  <w15:commentEx w15:paraId="70016ED6" w15:done="0"/>
  <w15:commentEx w15:paraId="29403029" w15:paraIdParent="70016ED6" w15:done="0"/>
  <w15:commentEx w15:paraId="38B3674D" w15:done="0"/>
  <w15:commentEx w15:paraId="7D19201B" w15:paraIdParent="38B3674D" w15:done="0"/>
  <w15:commentEx w15:paraId="0A20518F" w15:done="0"/>
  <w15:commentEx w15:paraId="757B2FBD" w15:done="0"/>
  <w15:commentEx w15:paraId="328463A5" w15:done="0"/>
  <w15:commentEx w15:paraId="499A8F46" w15:done="0"/>
  <w15:commentEx w15:paraId="57EFB96B" w15:done="0"/>
  <w15:commentEx w15:paraId="5995C38D" w15:done="0"/>
  <w15:commentEx w15:paraId="31A56705" w15:paraIdParent="5995C38D" w15:done="0"/>
  <w15:commentEx w15:paraId="7F276E49" w15:paraIdParent="5995C38D" w15:done="0"/>
  <w15:commentEx w15:paraId="4335EABC" w15:done="0"/>
  <w15:commentEx w15:paraId="3A2D856C" w15:done="0"/>
  <w15:commentEx w15:paraId="73C45DD3" w15:paraIdParent="3A2D856C" w15:done="0"/>
  <w15:commentEx w15:paraId="50228419" w15:done="0"/>
  <w15:commentEx w15:paraId="1601F04F" w15:paraIdParent="50228419" w15:done="0"/>
  <w15:commentEx w15:paraId="35CFDCF2" w15:paraIdParent="50228419" w15:done="0"/>
  <w15:commentEx w15:paraId="1593D062" w15:done="0"/>
  <w15:commentEx w15:paraId="4B39C512" w15:done="0"/>
  <w15:commentEx w15:paraId="04C8C60F" w15:paraIdParent="4B39C512" w15:done="0"/>
  <w15:commentEx w15:paraId="3C251DBC" w15:done="0"/>
  <w15:commentEx w15:paraId="5CB624D4" w15:done="0"/>
  <w15:commentEx w15:paraId="2558D911" w15:paraIdParent="5CB624D4" w15:done="0"/>
  <w15:commentEx w15:paraId="0E11CC26" w15:done="0"/>
  <w15:commentEx w15:paraId="0C0342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211E24" w16cid:durableId="1FCB6047"/>
  <w16cid:commentId w16cid:paraId="3E2A95D9" w16cid:durableId="1FA3C75E"/>
  <w16cid:commentId w16cid:paraId="2D74E94C" w16cid:durableId="1FC5E34F"/>
  <w16cid:commentId w16cid:paraId="2E2131AF" w16cid:durableId="1FC5FD18"/>
  <w16cid:commentId w16cid:paraId="76E332D6" w16cid:durableId="1FCB604B"/>
  <w16cid:commentId w16cid:paraId="79BE5DBA" w16cid:durableId="1FD4A870"/>
  <w16cid:commentId w16cid:paraId="6B69AE99" w16cid:durableId="1FCB604C"/>
  <w16cid:commentId w16cid:paraId="76B1B889" w16cid:durableId="1FD4A547"/>
  <w16cid:commentId w16cid:paraId="7FC8040C" w16cid:durableId="1FDB1594"/>
  <w16cid:commentId w16cid:paraId="07233E4E" w16cid:durableId="1FDB2477"/>
  <w16cid:commentId w16cid:paraId="78A76934" w16cid:durableId="1FDB1595"/>
  <w16cid:commentId w16cid:paraId="72D4FD7D" w16cid:durableId="1FA3C766"/>
  <w16cid:commentId w16cid:paraId="1F32E93F" w16cid:durableId="1FCB6050"/>
  <w16cid:commentId w16cid:paraId="78F394AB" w16cid:durableId="1FDB1D9E"/>
  <w16cid:commentId w16cid:paraId="70016ED6" w16cid:durableId="1FCB6051"/>
  <w16cid:commentId w16cid:paraId="29403029" w16cid:durableId="1FD4AAF4"/>
  <w16cid:commentId w16cid:paraId="38B3674D" w16cid:durableId="1FDB159A"/>
  <w16cid:commentId w16cid:paraId="7D19201B" w16cid:durableId="1FDB1DF5"/>
  <w16cid:commentId w16cid:paraId="0A20518F" w16cid:durableId="1FDB159B"/>
  <w16cid:commentId w16cid:paraId="757B2FBD" w16cid:durableId="1FC5E35E"/>
  <w16cid:commentId w16cid:paraId="328463A5" w16cid:durableId="1FA3C769"/>
  <w16cid:commentId w16cid:paraId="499A8F46" w16cid:durableId="1FDB159E"/>
  <w16cid:commentId w16cid:paraId="57EFB96B" w16cid:durableId="1FA3C76F"/>
  <w16cid:commentId w16cid:paraId="5995C38D" w16cid:durableId="1FC5E364"/>
  <w16cid:commentId w16cid:paraId="31A56705" w16cid:durableId="1FC5FE5A"/>
  <w16cid:commentId w16cid:paraId="7F276E49" w16cid:durableId="1FCB6057"/>
  <w16cid:commentId w16cid:paraId="4335EABC" w16cid:durableId="1F19855C"/>
  <w16cid:commentId w16cid:paraId="3A2D856C" w16cid:durableId="1F09CAA2"/>
  <w16cid:commentId w16cid:paraId="73C45DD3" w16cid:durableId="1F0B1C33"/>
  <w16cid:commentId w16cid:paraId="50228419" w16cid:durableId="1F09CAAA"/>
  <w16cid:commentId w16cid:paraId="1601F04F" w16cid:durableId="1F0B2165"/>
  <w16cid:commentId w16cid:paraId="35CFDCF2" w16cid:durableId="1FCB605D"/>
  <w16cid:commentId w16cid:paraId="1593D062" w16cid:durableId="2013FD63"/>
  <w16cid:commentId w16cid:paraId="4B39C512" w16cid:durableId="1FCB605E"/>
  <w16cid:commentId w16cid:paraId="04C8C60F" w16cid:durableId="1FD4A627"/>
  <w16cid:commentId w16cid:paraId="3C251DBC" w16cid:durableId="2013FE11"/>
  <w16cid:commentId w16cid:paraId="5CB624D4" w16cid:durableId="1FA3C77E"/>
  <w16cid:commentId w16cid:paraId="2558D911" w16cid:durableId="1FA54DD9"/>
  <w16cid:commentId w16cid:paraId="0E11CC26" w16cid:durableId="20029D16"/>
  <w16cid:commentId w16cid:paraId="0C03429E" w16cid:durableId="20029D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3841D7" w14:textId="77777777" w:rsidR="00C80499" w:rsidRDefault="00C80499">
      <w:pPr>
        <w:spacing w:after="0"/>
      </w:pPr>
      <w:r>
        <w:separator/>
      </w:r>
    </w:p>
  </w:endnote>
  <w:endnote w:type="continuationSeparator" w:id="0">
    <w:p w14:paraId="40D92D95" w14:textId="77777777" w:rsidR="00C80499" w:rsidRDefault="00C8049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4F2185" w14:textId="77777777" w:rsidR="00C80499" w:rsidRDefault="00C80499">
      <w:r>
        <w:separator/>
      </w:r>
    </w:p>
  </w:footnote>
  <w:footnote w:type="continuationSeparator" w:id="0">
    <w:p w14:paraId="1489167D" w14:textId="77777777" w:rsidR="00C80499" w:rsidRDefault="00C80499">
      <w:r>
        <w:continuationSeparator/>
      </w:r>
    </w:p>
  </w:footnote>
  <w:footnote w:id="1">
    <w:p w14:paraId="52744DA6" w14:textId="6CBD408E" w:rsidR="00DD7B16" w:rsidRDefault="00DD7B16" w:rsidP="00C22C4A">
      <w:pPr>
        <w:pStyle w:val="BodyText"/>
        <w:ind w:left="720" w:hanging="720"/>
        <w:rPr>
          <w:rFonts w:ascii="Times" w:hAnsi="Times" w:cs="Times"/>
          <w:i/>
        </w:rPr>
      </w:pPr>
      <w:r>
        <w:rPr>
          <w:rStyle w:val="FootnoteReference"/>
        </w:rPr>
        <w:footnoteRef/>
      </w:r>
      <w:r>
        <w:t xml:space="preserve"> </w:t>
      </w:r>
      <w:r w:rsidRPr="00C22C4A">
        <w:rPr>
          <w:rFonts w:ascii="Times" w:hAnsi="Times" w:cs="Times"/>
          <w:i/>
        </w:rPr>
        <w:t>Current affiliation:</w:t>
      </w:r>
      <w:r>
        <w:rPr>
          <w:rFonts w:ascii="Times" w:hAnsi="Times" w:cs="Times"/>
          <w:i/>
        </w:rPr>
        <w:t xml:space="preserve"> </w:t>
      </w:r>
      <w:r w:rsidRPr="00C22C4A">
        <w:rPr>
          <w:rFonts w:ascii="Times" w:hAnsi="Times" w:cs="Times"/>
          <w:i/>
        </w:rPr>
        <w:t>Conservation Metrics</w:t>
      </w:r>
      <w:r>
        <w:rPr>
          <w:rFonts w:ascii="Times" w:hAnsi="Times" w:cs="Times"/>
          <w:i/>
        </w:rPr>
        <w:t xml:space="preserve"> </w:t>
      </w:r>
      <w:r w:rsidRPr="00C22C4A">
        <w:rPr>
          <w:rFonts w:ascii="Times" w:hAnsi="Times" w:cs="Times"/>
          <w:i/>
        </w:rPr>
        <w:t>Inc, 145 McAllister Way, Santa Cruz, CA 95060 USA</w:t>
      </w:r>
    </w:p>
    <w:p w14:paraId="52D3C234" w14:textId="77777777" w:rsidR="00DD7B16" w:rsidRDefault="00DD7B16" w:rsidP="00C22C4A">
      <w:pPr>
        <w:pStyle w:val="FootnoteText"/>
      </w:pPr>
    </w:p>
  </w:footnote>
  <w:footnote w:id="2">
    <w:p w14:paraId="20CE2A1F" w14:textId="77777777" w:rsidR="00DD7B16" w:rsidRDefault="00DD7B16" w:rsidP="00C22C4A">
      <w:pPr>
        <w:pStyle w:val="FootnoteText"/>
      </w:pPr>
      <w:r>
        <w:rPr>
          <w:rStyle w:val="FootnoteReference"/>
        </w:rPr>
        <w:footnoteRef/>
      </w:r>
      <w:r>
        <w:t xml:space="preserve"> </w:t>
      </w:r>
      <w:r w:rsidRPr="00C22C4A">
        <w:rPr>
          <w:i/>
        </w:rPr>
        <w:t>Email</w:t>
      </w:r>
      <w:r>
        <w:t>: jfieberg@umn.edu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FF893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3837A68"/>
    <w:multiLevelType w:val="hybridMultilevel"/>
    <w:tmpl w:val="8E4EB894"/>
    <w:lvl w:ilvl="0" w:tplc="12603E68">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755EF"/>
    <w:multiLevelType w:val="hybridMultilevel"/>
    <w:tmpl w:val="930EE488"/>
    <w:lvl w:ilvl="0" w:tplc="552028F4">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4678CF"/>
    <w:multiLevelType w:val="multilevel"/>
    <w:tmpl w:val="040EDF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4016427D"/>
    <w:multiLevelType w:val="hybridMultilevel"/>
    <w:tmpl w:val="18D85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30708"/>
    <w:multiLevelType w:val="hybridMultilevel"/>
    <w:tmpl w:val="B1F0E5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C9F169"/>
    <w:multiLevelType w:val="multilevel"/>
    <w:tmpl w:val="356A780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6975065C"/>
    <w:multiLevelType w:val="hybridMultilevel"/>
    <w:tmpl w:val="9EB056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6"/>
  </w:num>
  <w:num w:numId="4">
    <w:abstractNumId w:val="5"/>
  </w:num>
  <w:num w:numId="5">
    <w:abstractNumId w:val="4"/>
  </w:num>
  <w:num w:numId="6">
    <w:abstractNumId w:val="7"/>
  </w:num>
  <w:num w:numId="7">
    <w:abstractNumId w:val="1"/>
  </w:num>
  <w:num w:numId="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HN FIEBERG">
    <w15:presenceInfo w15:providerId="Windows Live" w15:userId="8fbe4e8c5c395578"/>
  </w15:person>
  <w15:person w15:author="Dave Garshelis">
    <w15:presenceInfo w15:providerId="AD" w15:userId="S-1-5-21-1926791991-2342058966-2197791820-4423"/>
  </w15:person>
  <w15:person w15:author="Nick Gondek">
    <w15:presenceInfo w15:providerId="Windows Live" w15:userId="44a32fb9f4d60b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04CE"/>
    <w:rsid w:val="00001958"/>
    <w:rsid w:val="00003653"/>
    <w:rsid w:val="00004B06"/>
    <w:rsid w:val="000066AC"/>
    <w:rsid w:val="00006EC2"/>
    <w:rsid w:val="00011C8B"/>
    <w:rsid w:val="0001644A"/>
    <w:rsid w:val="000171DF"/>
    <w:rsid w:val="000175D4"/>
    <w:rsid w:val="000176C1"/>
    <w:rsid w:val="00020CAC"/>
    <w:rsid w:val="00020D4B"/>
    <w:rsid w:val="00020F5B"/>
    <w:rsid w:val="00022DD5"/>
    <w:rsid w:val="0002495B"/>
    <w:rsid w:val="000275E2"/>
    <w:rsid w:val="000306C8"/>
    <w:rsid w:val="00031A27"/>
    <w:rsid w:val="0004569E"/>
    <w:rsid w:val="0005121B"/>
    <w:rsid w:val="00051C92"/>
    <w:rsid w:val="00052D4C"/>
    <w:rsid w:val="00053454"/>
    <w:rsid w:val="00054DEE"/>
    <w:rsid w:val="00055021"/>
    <w:rsid w:val="00057159"/>
    <w:rsid w:val="00060005"/>
    <w:rsid w:val="0006026F"/>
    <w:rsid w:val="00061FA0"/>
    <w:rsid w:val="00064980"/>
    <w:rsid w:val="00065BD0"/>
    <w:rsid w:val="00066437"/>
    <w:rsid w:val="00071F1F"/>
    <w:rsid w:val="000748F7"/>
    <w:rsid w:val="00075257"/>
    <w:rsid w:val="00075C6F"/>
    <w:rsid w:val="00076E86"/>
    <w:rsid w:val="0008243D"/>
    <w:rsid w:val="00083852"/>
    <w:rsid w:val="0008386C"/>
    <w:rsid w:val="00085816"/>
    <w:rsid w:val="000860DC"/>
    <w:rsid w:val="000919B0"/>
    <w:rsid w:val="00091EB0"/>
    <w:rsid w:val="00093769"/>
    <w:rsid w:val="00095292"/>
    <w:rsid w:val="00097F8E"/>
    <w:rsid w:val="000A0EF2"/>
    <w:rsid w:val="000A0FEA"/>
    <w:rsid w:val="000A1EFF"/>
    <w:rsid w:val="000A45C6"/>
    <w:rsid w:val="000A4786"/>
    <w:rsid w:val="000A5338"/>
    <w:rsid w:val="000A68B2"/>
    <w:rsid w:val="000B197E"/>
    <w:rsid w:val="000B38FB"/>
    <w:rsid w:val="000B3B7A"/>
    <w:rsid w:val="000B4BA5"/>
    <w:rsid w:val="000B7059"/>
    <w:rsid w:val="000C0E5E"/>
    <w:rsid w:val="000C36C4"/>
    <w:rsid w:val="000C3BE1"/>
    <w:rsid w:val="000C4689"/>
    <w:rsid w:val="000C6A42"/>
    <w:rsid w:val="000C7739"/>
    <w:rsid w:val="000D269E"/>
    <w:rsid w:val="000D6829"/>
    <w:rsid w:val="000D7957"/>
    <w:rsid w:val="000E2818"/>
    <w:rsid w:val="000E3BDC"/>
    <w:rsid w:val="000E5B13"/>
    <w:rsid w:val="000E6CCC"/>
    <w:rsid w:val="000E7538"/>
    <w:rsid w:val="000F10CC"/>
    <w:rsid w:val="000F165D"/>
    <w:rsid w:val="000F3753"/>
    <w:rsid w:val="000F5E08"/>
    <w:rsid w:val="001008C1"/>
    <w:rsid w:val="0010485B"/>
    <w:rsid w:val="001108D3"/>
    <w:rsid w:val="00115DB5"/>
    <w:rsid w:val="001177F5"/>
    <w:rsid w:val="00120994"/>
    <w:rsid w:val="00121A5D"/>
    <w:rsid w:val="00123017"/>
    <w:rsid w:val="00124AF1"/>
    <w:rsid w:val="00124FD2"/>
    <w:rsid w:val="00125EB5"/>
    <w:rsid w:val="0012644C"/>
    <w:rsid w:val="00130E1B"/>
    <w:rsid w:val="00132385"/>
    <w:rsid w:val="00132A4A"/>
    <w:rsid w:val="001355EB"/>
    <w:rsid w:val="00135750"/>
    <w:rsid w:val="001432E9"/>
    <w:rsid w:val="00144459"/>
    <w:rsid w:val="001452E4"/>
    <w:rsid w:val="0014747B"/>
    <w:rsid w:val="001516F8"/>
    <w:rsid w:val="00152197"/>
    <w:rsid w:val="00153679"/>
    <w:rsid w:val="00154147"/>
    <w:rsid w:val="00155BA7"/>
    <w:rsid w:val="0015757F"/>
    <w:rsid w:val="00157665"/>
    <w:rsid w:val="001604C1"/>
    <w:rsid w:val="00160E8C"/>
    <w:rsid w:val="001623B1"/>
    <w:rsid w:val="00163450"/>
    <w:rsid w:val="001635DB"/>
    <w:rsid w:val="001661FB"/>
    <w:rsid w:val="001736F9"/>
    <w:rsid w:val="0017436A"/>
    <w:rsid w:val="00175546"/>
    <w:rsid w:val="0017637A"/>
    <w:rsid w:val="00177401"/>
    <w:rsid w:val="0018082E"/>
    <w:rsid w:val="00181410"/>
    <w:rsid w:val="001842BA"/>
    <w:rsid w:val="00184EBB"/>
    <w:rsid w:val="001850FC"/>
    <w:rsid w:val="00186057"/>
    <w:rsid w:val="00186427"/>
    <w:rsid w:val="001925B8"/>
    <w:rsid w:val="001954D5"/>
    <w:rsid w:val="001A02AB"/>
    <w:rsid w:val="001A13BD"/>
    <w:rsid w:val="001A29CD"/>
    <w:rsid w:val="001A389A"/>
    <w:rsid w:val="001A489F"/>
    <w:rsid w:val="001A4E71"/>
    <w:rsid w:val="001A64C1"/>
    <w:rsid w:val="001A6CEE"/>
    <w:rsid w:val="001B0FFD"/>
    <w:rsid w:val="001B1A16"/>
    <w:rsid w:val="001B22DE"/>
    <w:rsid w:val="001B30BE"/>
    <w:rsid w:val="001B365F"/>
    <w:rsid w:val="001B37A4"/>
    <w:rsid w:val="001C0326"/>
    <w:rsid w:val="001C5CD5"/>
    <w:rsid w:val="001C633E"/>
    <w:rsid w:val="001C680B"/>
    <w:rsid w:val="001C6DB0"/>
    <w:rsid w:val="001D1289"/>
    <w:rsid w:val="001D179A"/>
    <w:rsid w:val="001D2D68"/>
    <w:rsid w:val="001D7115"/>
    <w:rsid w:val="001E0565"/>
    <w:rsid w:val="001E5567"/>
    <w:rsid w:val="001E74A1"/>
    <w:rsid w:val="001E7618"/>
    <w:rsid w:val="001F27C9"/>
    <w:rsid w:val="001F2F29"/>
    <w:rsid w:val="001F396A"/>
    <w:rsid w:val="001F6097"/>
    <w:rsid w:val="001F65F4"/>
    <w:rsid w:val="001F744B"/>
    <w:rsid w:val="00200067"/>
    <w:rsid w:val="00202D15"/>
    <w:rsid w:val="00205642"/>
    <w:rsid w:val="002059F9"/>
    <w:rsid w:val="00207577"/>
    <w:rsid w:val="00210894"/>
    <w:rsid w:val="00215FA4"/>
    <w:rsid w:val="002169B0"/>
    <w:rsid w:val="0021733A"/>
    <w:rsid w:val="0021744D"/>
    <w:rsid w:val="00220808"/>
    <w:rsid w:val="0022165A"/>
    <w:rsid w:val="00221D17"/>
    <w:rsid w:val="00221D75"/>
    <w:rsid w:val="00222517"/>
    <w:rsid w:val="00227480"/>
    <w:rsid w:val="00230C90"/>
    <w:rsid w:val="00230ECC"/>
    <w:rsid w:val="00242460"/>
    <w:rsid w:val="00242EB6"/>
    <w:rsid w:val="00245644"/>
    <w:rsid w:val="00247F7B"/>
    <w:rsid w:val="00257040"/>
    <w:rsid w:val="002578FC"/>
    <w:rsid w:val="00260B69"/>
    <w:rsid w:val="002649C7"/>
    <w:rsid w:val="00266254"/>
    <w:rsid w:val="00270E80"/>
    <w:rsid w:val="00272418"/>
    <w:rsid w:val="0027450D"/>
    <w:rsid w:val="00274B25"/>
    <w:rsid w:val="00274F95"/>
    <w:rsid w:val="00275627"/>
    <w:rsid w:val="00281F92"/>
    <w:rsid w:val="002924D1"/>
    <w:rsid w:val="002936B8"/>
    <w:rsid w:val="00294E0E"/>
    <w:rsid w:val="00295B6E"/>
    <w:rsid w:val="002967A0"/>
    <w:rsid w:val="002972D8"/>
    <w:rsid w:val="00297950"/>
    <w:rsid w:val="002A555E"/>
    <w:rsid w:val="002A5D2C"/>
    <w:rsid w:val="002B230B"/>
    <w:rsid w:val="002B42D0"/>
    <w:rsid w:val="002C024D"/>
    <w:rsid w:val="002C0A4F"/>
    <w:rsid w:val="002C0F25"/>
    <w:rsid w:val="002C3FCC"/>
    <w:rsid w:val="002C5219"/>
    <w:rsid w:val="002C533A"/>
    <w:rsid w:val="002D1F54"/>
    <w:rsid w:val="002D6C62"/>
    <w:rsid w:val="002D735F"/>
    <w:rsid w:val="002E0764"/>
    <w:rsid w:val="002E133E"/>
    <w:rsid w:val="002E32AD"/>
    <w:rsid w:val="002E7958"/>
    <w:rsid w:val="002F4438"/>
    <w:rsid w:val="002F50E3"/>
    <w:rsid w:val="002F50F4"/>
    <w:rsid w:val="00300668"/>
    <w:rsid w:val="003046EB"/>
    <w:rsid w:val="00304CF8"/>
    <w:rsid w:val="003053BB"/>
    <w:rsid w:val="00305793"/>
    <w:rsid w:val="00312A9F"/>
    <w:rsid w:val="00313107"/>
    <w:rsid w:val="003134DC"/>
    <w:rsid w:val="00315392"/>
    <w:rsid w:val="0031696C"/>
    <w:rsid w:val="00317A7F"/>
    <w:rsid w:val="0032231A"/>
    <w:rsid w:val="00324723"/>
    <w:rsid w:val="00325499"/>
    <w:rsid w:val="00326799"/>
    <w:rsid w:val="00327145"/>
    <w:rsid w:val="00337600"/>
    <w:rsid w:val="00337B1F"/>
    <w:rsid w:val="003438B5"/>
    <w:rsid w:val="00343B84"/>
    <w:rsid w:val="0034682B"/>
    <w:rsid w:val="0034775C"/>
    <w:rsid w:val="00352CEB"/>
    <w:rsid w:val="00357080"/>
    <w:rsid w:val="00357655"/>
    <w:rsid w:val="00357AC2"/>
    <w:rsid w:val="00360377"/>
    <w:rsid w:val="00363DA8"/>
    <w:rsid w:val="0036470E"/>
    <w:rsid w:val="0036520F"/>
    <w:rsid w:val="0036582C"/>
    <w:rsid w:val="00366F00"/>
    <w:rsid w:val="00367ABD"/>
    <w:rsid w:val="00367CE7"/>
    <w:rsid w:val="0037043A"/>
    <w:rsid w:val="00371112"/>
    <w:rsid w:val="00372FB6"/>
    <w:rsid w:val="003738B8"/>
    <w:rsid w:val="0037515C"/>
    <w:rsid w:val="00376709"/>
    <w:rsid w:val="00376EE0"/>
    <w:rsid w:val="00381C45"/>
    <w:rsid w:val="00382B48"/>
    <w:rsid w:val="00383C89"/>
    <w:rsid w:val="0038597E"/>
    <w:rsid w:val="0038778A"/>
    <w:rsid w:val="003879EA"/>
    <w:rsid w:val="00391808"/>
    <w:rsid w:val="0039220E"/>
    <w:rsid w:val="00392415"/>
    <w:rsid w:val="00392DBA"/>
    <w:rsid w:val="00392E3A"/>
    <w:rsid w:val="00392EB4"/>
    <w:rsid w:val="00396772"/>
    <w:rsid w:val="00397752"/>
    <w:rsid w:val="003A08E0"/>
    <w:rsid w:val="003A14C2"/>
    <w:rsid w:val="003A1AEA"/>
    <w:rsid w:val="003A1D80"/>
    <w:rsid w:val="003A2923"/>
    <w:rsid w:val="003A45F7"/>
    <w:rsid w:val="003A63C6"/>
    <w:rsid w:val="003B5581"/>
    <w:rsid w:val="003C0145"/>
    <w:rsid w:val="003C18B1"/>
    <w:rsid w:val="003C2214"/>
    <w:rsid w:val="003C22EC"/>
    <w:rsid w:val="003C3675"/>
    <w:rsid w:val="003C3F0D"/>
    <w:rsid w:val="003C529A"/>
    <w:rsid w:val="003C5884"/>
    <w:rsid w:val="003C6194"/>
    <w:rsid w:val="003C6CDF"/>
    <w:rsid w:val="003D6F4B"/>
    <w:rsid w:val="003E28B8"/>
    <w:rsid w:val="003E340E"/>
    <w:rsid w:val="003E35E3"/>
    <w:rsid w:val="003E6B75"/>
    <w:rsid w:val="003F12C0"/>
    <w:rsid w:val="003F3450"/>
    <w:rsid w:val="003F3B11"/>
    <w:rsid w:val="00400D83"/>
    <w:rsid w:val="00401C39"/>
    <w:rsid w:val="004036ED"/>
    <w:rsid w:val="00404765"/>
    <w:rsid w:val="0040630A"/>
    <w:rsid w:val="004117EA"/>
    <w:rsid w:val="0041338A"/>
    <w:rsid w:val="0041592A"/>
    <w:rsid w:val="00415D51"/>
    <w:rsid w:val="004160AD"/>
    <w:rsid w:val="00416F3F"/>
    <w:rsid w:val="0042314F"/>
    <w:rsid w:val="0042744D"/>
    <w:rsid w:val="00431C0C"/>
    <w:rsid w:val="00435075"/>
    <w:rsid w:val="0043763D"/>
    <w:rsid w:val="00442F8E"/>
    <w:rsid w:val="00445422"/>
    <w:rsid w:val="00445858"/>
    <w:rsid w:val="004464D1"/>
    <w:rsid w:val="00446B87"/>
    <w:rsid w:val="00447022"/>
    <w:rsid w:val="00447351"/>
    <w:rsid w:val="004505F3"/>
    <w:rsid w:val="0045151C"/>
    <w:rsid w:val="0045161E"/>
    <w:rsid w:val="00452723"/>
    <w:rsid w:val="00456A15"/>
    <w:rsid w:val="00457981"/>
    <w:rsid w:val="004612F5"/>
    <w:rsid w:val="00461C1E"/>
    <w:rsid w:val="00463673"/>
    <w:rsid w:val="00465274"/>
    <w:rsid w:val="00471397"/>
    <w:rsid w:val="004736B6"/>
    <w:rsid w:val="00474426"/>
    <w:rsid w:val="004744EA"/>
    <w:rsid w:val="00475855"/>
    <w:rsid w:val="00476247"/>
    <w:rsid w:val="00477AB4"/>
    <w:rsid w:val="00480E30"/>
    <w:rsid w:val="0048264E"/>
    <w:rsid w:val="00482EAA"/>
    <w:rsid w:val="00486A67"/>
    <w:rsid w:val="004908F8"/>
    <w:rsid w:val="00495FFA"/>
    <w:rsid w:val="004A0057"/>
    <w:rsid w:val="004A4058"/>
    <w:rsid w:val="004A7B3A"/>
    <w:rsid w:val="004B0964"/>
    <w:rsid w:val="004B10DB"/>
    <w:rsid w:val="004B46DF"/>
    <w:rsid w:val="004B5B4B"/>
    <w:rsid w:val="004B736E"/>
    <w:rsid w:val="004C012C"/>
    <w:rsid w:val="004C1866"/>
    <w:rsid w:val="004C1E21"/>
    <w:rsid w:val="004C30B0"/>
    <w:rsid w:val="004C3FF5"/>
    <w:rsid w:val="004D0782"/>
    <w:rsid w:val="004D0870"/>
    <w:rsid w:val="004D69CC"/>
    <w:rsid w:val="004D6E39"/>
    <w:rsid w:val="004D7195"/>
    <w:rsid w:val="004E08AC"/>
    <w:rsid w:val="004E188B"/>
    <w:rsid w:val="004E29B3"/>
    <w:rsid w:val="004E3CDB"/>
    <w:rsid w:val="004E4CA8"/>
    <w:rsid w:val="004E58B7"/>
    <w:rsid w:val="004E5F87"/>
    <w:rsid w:val="004E6273"/>
    <w:rsid w:val="004E6C49"/>
    <w:rsid w:val="004F0949"/>
    <w:rsid w:val="004F44A8"/>
    <w:rsid w:val="004F4752"/>
    <w:rsid w:val="004F6D52"/>
    <w:rsid w:val="0050083C"/>
    <w:rsid w:val="005013F3"/>
    <w:rsid w:val="005021D3"/>
    <w:rsid w:val="00507C63"/>
    <w:rsid w:val="0051109E"/>
    <w:rsid w:val="005115FE"/>
    <w:rsid w:val="005118F9"/>
    <w:rsid w:val="0051317A"/>
    <w:rsid w:val="00514C91"/>
    <w:rsid w:val="00520FE5"/>
    <w:rsid w:val="005232E4"/>
    <w:rsid w:val="00524CDE"/>
    <w:rsid w:val="005274EB"/>
    <w:rsid w:val="0054074F"/>
    <w:rsid w:val="00540A2F"/>
    <w:rsid w:val="00540F5C"/>
    <w:rsid w:val="00541677"/>
    <w:rsid w:val="00550B11"/>
    <w:rsid w:val="00550FF2"/>
    <w:rsid w:val="00552F9D"/>
    <w:rsid w:val="00553505"/>
    <w:rsid w:val="0055477A"/>
    <w:rsid w:val="0056345E"/>
    <w:rsid w:val="00570501"/>
    <w:rsid w:val="00572E92"/>
    <w:rsid w:val="005751F1"/>
    <w:rsid w:val="00581267"/>
    <w:rsid w:val="00585CBF"/>
    <w:rsid w:val="00590BF4"/>
    <w:rsid w:val="00590D07"/>
    <w:rsid w:val="00591D7A"/>
    <w:rsid w:val="00594D5B"/>
    <w:rsid w:val="005A0B0A"/>
    <w:rsid w:val="005A2523"/>
    <w:rsid w:val="005A2EEC"/>
    <w:rsid w:val="005A3EB2"/>
    <w:rsid w:val="005A3ED7"/>
    <w:rsid w:val="005A5298"/>
    <w:rsid w:val="005A6EA7"/>
    <w:rsid w:val="005A76D7"/>
    <w:rsid w:val="005B268B"/>
    <w:rsid w:val="005B366C"/>
    <w:rsid w:val="005C01D1"/>
    <w:rsid w:val="005C2723"/>
    <w:rsid w:val="005C4C86"/>
    <w:rsid w:val="005C54EA"/>
    <w:rsid w:val="005C7B10"/>
    <w:rsid w:val="005D02F8"/>
    <w:rsid w:val="005D142A"/>
    <w:rsid w:val="005D1556"/>
    <w:rsid w:val="005D1E03"/>
    <w:rsid w:val="005D1F74"/>
    <w:rsid w:val="005D2678"/>
    <w:rsid w:val="005D46B5"/>
    <w:rsid w:val="005D4B52"/>
    <w:rsid w:val="005D5CDD"/>
    <w:rsid w:val="005D5D07"/>
    <w:rsid w:val="005D73D5"/>
    <w:rsid w:val="005D74CB"/>
    <w:rsid w:val="005D7C94"/>
    <w:rsid w:val="005D7D43"/>
    <w:rsid w:val="005E069A"/>
    <w:rsid w:val="005E3F2B"/>
    <w:rsid w:val="005E4640"/>
    <w:rsid w:val="005E7533"/>
    <w:rsid w:val="005E7600"/>
    <w:rsid w:val="005F02F2"/>
    <w:rsid w:val="005F4DE4"/>
    <w:rsid w:val="005F50F6"/>
    <w:rsid w:val="005F6E32"/>
    <w:rsid w:val="00607034"/>
    <w:rsid w:val="006070CC"/>
    <w:rsid w:val="00613E1A"/>
    <w:rsid w:val="00615C1F"/>
    <w:rsid w:val="00616C20"/>
    <w:rsid w:val="006173F8"/>
    <w:rsid w:val="006174DD"/>
    <w:rsid w:val="006220C0"/>
    <w:rsid w:val="00623139"/>
    <w:rsid w:val="006240BC"/>
    <w:rsid w:val="0062558D"/>
    <w:rsid w:val="00625811"/>
    <w:rsid w:val="00625DFC"/>
    <w:rsid w:val="0062668C"/>
    <w:rsid w:val="006306CC"/>
    <w:rsid w:val="00631159"/>
    <w:rsid w:val="0063146D"/>
    <w:rsid w:val="006314A6"/>
    <w:rsid w:val="00632A76"/>
    <w:rsid w:val="00633359"/>
    <w:rsid w:val="00633A30"/>
    <w:rsid w:val="006346B2"/>
    <w:rsid w:val="006434B8"/>
    <w:rsid w:val="00643F8D"/>
    <w:rsid w:val="00645697"/>
    <w:rsid w:val="0064637E"/>
    <w:rsid w:val="00646587"/>
    <w:rsid w:val="00650B1A"/>
    <w:rsid w:val="0065241F"/>
    <w:rsid w:val="00652EF8"/>
    <w:rsid w:val="00653EBC"/>
    <w:rsid w:val="006547E6"/>
    <w:rsid w:val="00654E47"/>
    <w:rsid w:val="00656961"/>
    <w:rsid w:val="0066248F"/>
    <w:rsid w:val="006652B6"/>
    <w:rsid w:val="00665CFE"/>
    <w:rsid w:val="0066722D"/>
    <w:rsid w:val="006720FD"/>
    <w:rsid w:val="00672A46"/>
    <w:rsid w:val="006745A7"/>
    <w:rsid w:val="00675275"/>
    <w:rsid w:val="00676685"/>
    <w:rsid w:val="00676CC6"/>
    <w:rsid w:val="00677A9F"/>
    <w:rsid w:val="006812CA"/>
    <w:rsid w:val="00681BD9"/>
    <w:rsid w:val="00683D17"/>
    <w:rsid w:val="006843F8"/>
    <w:rsid w:val="0068463E"/>
    <w:rsid w:val="00686C71"/>
    <w:rsid w:val="00690E93"/>
    <w:rsid w:val="00696830"/>
    <w:rsid w:val="00696B3A"/>
    <w:rsid w:val="00696CE6"/>
    <w:rsid w:val="006A24DA"/>
    <w:rsid w:val="006A2EBD"/>
    <w:rsid w:val="006A4B94"/>
    <w:rsid w:val="006A7134"/>
    <w:rsid w:val="006B023B"/>
    <w:rsid w:val="006B0D44"/>
    <w:rsid w:val="006B14AB"/>
    <w:rsid w:val="006B31B9"/>
    <w:rsid w:val="006B4E19"/>
    <w:rsid w:val="006B4F22"/>
    <w:rsid w:val="006B5729"/>
    <w:rsid w:val="006B66C8"/>
    <w:rsid w:val="006C3422"/>
    <w:rsid w:val="006C3D4E"/>
    <w:rsid w:val="006C4E9C"/>
    <w:rsid w:val="006D1452"/>
    <w:rsid w:val="006D3527"/>
    <w:rsid w:val="006D47FC"/>
    <w:rsid w:val="006D6FC8"/>
    <w:rsid w:val="006E25FC"/>
    <w:rsid w:val="006E35B6"/>
    <w:rsid w:val="006E54DC"/>
    <w:rsid w:val="006E78EA"/>
    <w:rsid w:val="006F0502"/>
    <w:rsid w:val="006F12F2"/>
    <w:rsid w:val="006F284C"/>
    <w:rsid w:val="006F348C"/>
    <w:rsid w:val="006F3BEE"/>
    <w:rsid w:val="006F7EAF"/>
    <w:rsid w:val="00701333"/>
    <w:rsid w:val="00701336"/>
    <w:rsid w:val="00703087"/>
    <w:rsid w:val="0070316F"/>
    <w:rsid w:val="00703D50"/>
    <w:rsid w:val="007064DE"/>
    <w:rsid w:val="007076FA"/>
    <w:rsid w:val="007111E6"/>
    <w:rsid w:val="00713AA5"/>
    <w:rsid w:val="007140DA"/>
    <w:rsid w:val="00715884"/>
    <w:rsid w:val="007162CB"/>
    <w:rsid w:val="00717DFC"/>
    <w:rsid w:val="00721BB9"/>
    <w:rsid w:val="00721C91"/>
    <w:rsid w:val="007237DF"/>
    <w:rsid w:val="0072420D"/>
    <w:rsid w:val="0073035A"/>
    <w:rsid w:val="00734679"/>
    <w:rsid w:val="00734E27"/>
    <w:rsid w:val="00735338"/>
    <w:rsid w:val="007355E2"/>
    <w:rsid w:val="00735A8C"/>
    <w:rsid w:val="00735C66"/>
    <w:rsid w:val="0073727A"/>
    <w:rsid w:val="00737A76"/>
    <w:rsid w:val="00743CA0"/>
    <w:rsid w:val="007442B1"/>
    <w:rsid w:val="0075070A"/>
    <w:rsid w:val="00751527"/>
    <w:rsid w:val="00751D2D"/>
    <w:rsid w:val="007540F0"/>
    <w:rsid w:val="007548E4"/>
    <w:rsid w:val="007602D4"/>
    <w:rsid w:val="0076050E"/>
    <w:rsid w:val="00762F96"/>
    <w:rsid w:val="007638C6"/>
    <w:rsid w:val="007648AB"/>
    <w:rsid w:val="00765E7D"/>
    <w:rsid w:val="00766B0C"/>
    <w:rsid w:val="00771864"/>
    <w:rsid w:val="007720A8"/>
    <w:rsid w:val="007801F8"/>
    <w:rsid w:val="00782147"/>
    <w:rsid w:val="00782C17"/>
    <w:rsid w:val="00784D58"/>
    <w:rsid w:val="00784EE1"/>
    <w:rsid w:val="00785E6D"/>
    <w:rsid w:val="00787DA3"/>
    <w:rsid w:val="0079261B"/>
    <w:rsid w:val="00792AD1"/>
    <w:rsid w:val="0079361C"/>
    <w:rsid w:val="00794384"/>
    <w:rsid w:val="00794B97"/>
    <w:rsid w:val="00795A41"/>
    <w:rsid w:val="00795AFC"/>
    <w:rsid w:val="00796F0B"/>
    <w:rsid w:val="007A0C23"/>
    <w:rsid w:val="007A20DF"/>
    <w:rsid w:val="007A3C3E"/>
    <w:rsid w:val="007A4DD4"/>
    <w:rsid w:val="007A4FBD"/>
    <w:rsid w:val="007A581C"/>
    <w:rsid w:val="007A685B"/>
    <w:rsid w:val="007A6BF0"/>
    <w:rsid w:val="007B7048"/>
    <w:rsid w:val="007C03C6"/>
    <w:rsid w:val="007C050C"/>
    <w:rsid w:val="007C0AEC"/>
    <w:rsid w:val="007C166E"/>
    <w:rsid w:val="007C56AE"/>
    <w:rsid w:val="007C73A8"/>
    <w:rsid w:val="007C7F2A"/>
    <w:rsid w:val="007D0C6E"/>
    <w:rsid w:val="007D1F73"/>
    <w:rsid w:val="007D2DA5"/>
    <w:rsid w:val="007E110D"/>
    <w:rsid w:val="007E1CC2"/>
    <w:rsid w:val="007E20F8"/>
    <w:rsid w:val="007E495B"/>
    <w:rsid w:val="007E5EF8"/>
    <w:rsid w:val="007E6C0B"/>
    <w:rsid w:val="007E7948"/>
    <w:rsid w:val="007E794B"/>
    <w:rsid w:val="007F2B5E"/>
    <w:rsid w:val="007F542E"/>
    <w:rsid w:val="008017FE"/>
    <w:rsid w:val="00801A4A"/>
    <w:rsid w:val="0080320D"/>
    <w:rsid w:val="00803ADD"/>
    <w:rsid w:val="00807F36"/>
    <w:rsid w:val="008177F8"/>
    <w:rsid w:val="00824099"/>
    <w:rsid w:val="00827011"/>
    <w:rsid w:val="00831D9E"/>
    <w:rsid w:val="0083678D"/>
    <w:rsid w:val="008369D2"/>
    <w:rsid w:val="00842711"/>
    <w:rsid w:val="008430F4"/>
    <w:rsid w:val="00843ADD"/>
    <w:rsid w:val="00845025"/>
    <w:rsid w:val="0084537A"/>
    <w:rsid w:val="008504DD"/>
    <w:rsid w:val="008524F0"/>
    <w:rsid w:val="0085259C"/>
    <w:rsid w:val="008532AA"/>
    <w:rsid w:val="0085374D"/>
    <w:rsid w:val="00853996"/>
    <w:rsid w:val="00856713"/>
    <w:rsid w:val="00861CB6"/>
    <w:rsid w:val="00862FA7"/>
    <w:rsid w:val="00863C57"/>
    <w:rsid w:val="00864731"/>
    <w:rsid w:val="00865700"/>
    <w:rsid w:val="008713FA"/>
    <w:rsid w:val="008740CB"/>
    <w:rsid w:val="00874D1F"/>
    <w:rsid w:val="008807D4"/>
    <w:rsid w:val="00885226"/>
    <w:rsid w:val="00891A3B"/>
    <w:rsid w:val="008928FC"/>
    <w:rsid w:val="008939FB"/>
    <w:rsid w:val="00897264"/>
    <w:rsid w:val="008A06C8"/>
    <w:rsid w:val="008A0AC7"/>
    <w:rsid w:val="008A276E"/>
    <w:rsid w:val="008A3159"/>
    <w:rsid w:val="008A3A92"/>
    <w:rsid w:val="008A7601"/>
    <w:rsid w:val="008A7FC5"/>
    <w:rsid w:val="008B0471"/>
    <w:rsid w:val="008B2003"/>
    <w:rsid w:val="008B3E07"/>
    <w:rsid w:val="008B4065"/>
    <w:rsid w:val="008B47F8"/>
    <w:rsid w:val="008B5217"/>
    <w:rsid w:val="008B6BEB"/>
    <w:rsid w:val="008C132A"/>
    <w:rsid w:val="008C1A00"/>
    <w:rsid w:val="008C374F"/>
    <w:rsid w:val="008C3917"/>
    <w:rsid w:val="008C4907"/>
    <w:rsid w:val="008C5317"/>
    <w:rsid w:val="008C59DB"/>
    <w:rsid w:val="008C67DE"/>
    <w:rsid w:val="008C7F50"/>
    <w:rsid w:val="008D1616"/>
    <w:rsid w:val="008D21AC"/>
    <w:rsid w:val="008D220A"/>
    <w:rsid w:val="008D228C"/>
    <w:rsid w:val="008D28D8"/>
    <w:rsid w:val="008D3B6E"/>
    <w:rsid w:val="008D3C3A"/>
    <w:rsid w:val="008D6863"/>
    <w:rsid w:val="008E2F2B"/>
    <w:rsid w:val="008E510C"/>
    <w:rsid w:val="008E6441"/>
    <w:rsid w:val="008F050F"/>
    <w:rsid w:val="008F238D"/>
    <w:rsid w:val="008F2518"/>
    <w:rsid w:val="008F281A"/>
    <w:rsid w:val="009021A4"/>
    <w:rsid w:val="00904F8E"/>
    <w:rsid w:val="009053CB"/>
    <w:rsid w:val="00906F4B"/>
    <w:rsid w:val="009070B6"/>
    <w:rsid w:val="00912D13"/>
    <w:rsid w:val="00923438"/>
    <w:rsid w:val="00924FCB"/>
    <w:rsid w:val="0092564D"/>
    <w:rsid w:val="00926B92"/>
    <w:rsid w:val="00926E33"/>
    <w:rsid w:val="00927359"/>
    <w:rsid w:val="009311A5"/>
    <w:rsid w:val="009336CA"/>
    <w:rsid w:val="00935148"/>
    <w:rsid w:val="009363A7"/>
    <w:rsid w:val="009378D5"/>
    <w:rsid w:val="0094173E"/>
    <w:rsid w:val="00943F0A"/>
    <w:rsid w:val="00952884"/>
    <w:rsid w:val="00954B25"/>
    <w:rsid w:val="009577FF"/>
    <w:rsid w:val="00957EB0"/>
    <w:rsid w:val="009602AD"/>
    <w:rsid w:val="00964508"/>
    <w:rsid w:val="00967A77"/>
    <w:rsid w:val="00970871"/>
    <w:rsid w:val="00970F62"/>
    <w:rsid w:val="00971B6E"/>
    <w:rsid w:val="009723CA"/>
    <w:rsid w:val="00972CEC"/>
    <w:rsid w:val="00976FD7"/>
    <w:rsid w:val="00980F4A"/>
    <w:rsid w:val="00982523"/>
    <w:rsid w:val="009852C1"/>
    <w:rsid w:val="00994C20"/>
    <w:rsid w:val="00995469"/>
    <w:rsid w:val="00996074"/>
    <w:rsid w:val="00997BAA"/>
    <w:rsid w:val="00997D44"/>
    <w:rsid w:val="00997FBB"/>
    <w:rsid w:val="009A1506"/>
    <w:rsid w:val="009A165C"/>
    <w:rsid w:val="009A1ABD"/>
    <w:rsid w:val="009A2D42"/>
    <w:rsid w:val="009A6F28"/>
    <w:rsid w:val="009B08C7"/>
    <w:rsid w:val="009B4083"/>
    <w:rsid w:val="009B508A"/>
    <w:rsid w:val="009B794F"/>
    <w:rsid w:val="009C0D50"/>
    <w:rsid w:val="009C543B"/>
    <w:rsid w:val="009C54F6"/>
    <w:rsid w:val="009C5665"/>
    <w:rsid w:val="009C5ADE"/>
    <w:rsid w:val="009C608F"/>
    <w:rsid w:val="009C7761"/>
    <w:rsid w:val="009C7C17"/>
    <w:rsid w:val="009D1E2C"/>
    <w:rsid w:val="009D3A0F"/>
    <w:rsid w:val="009D507C"/>
    <w:rsid w:val="009D68B6"/>
    <w:rsid w:val="009D7052"/>
    <w:rsid w:val="009E12BF"/>
    <w:rsid w:val="009E2579"/>
    <w:rsid w:val="009E3C84"/>
    <w:rsid w:val="009E3CC8"/>
    <w:rsid w:val="009F0CD3"/>
    <w:rsid w:val="009F2532"/>
    <w:rsid w:val="009F64C8"/>
    <w:rsid w:val="00A01806"/>
    <w:rsid w:val="00A03A56"/>
    <w:rsid w:val="00A043D0"/>
    <w:rsid w:val="00A06751"/>
    <w:rsid w:val="00A06AC1"/>
    <w:rsid w:val="00A116ED"/>
    <w:rsid w:val="00A11971"/>
    <w:rsid w:val="00A11BCF"/>
    <w:rsid w:val="00A138EE"/>
    <w:rsid w:val="00A1621F"/>
    <w:rsid w:val="00A17470"/>
    <w:rsid w:val="00A1755C"/>
    <w:rsid w:val="00A23B08"/>
    <w:rsid w:val="00A247A4"/>
    <w:rsid w:val="00A248BA"/>
    <w:rsid w:val="00A25806"/>
    <w:rsid w:val="00A32CFC"/>
    <w:rsid w:val="00A33866"/>
    <w:rsid w:val="00A34894"/>
    <w:rsid w:val="00A34DC0"/>
    <w:rsid w:val="00A352A5"/>
    <w:rsid w:val="00A36191"/>
    <w:rsid w:val="00A36D43"/>
    <w:rsid w:val="00A37288"/>
    <w:rsid w:val="00A40EBB"/>
    <w:rsid w:val="00A41C6D"/>
    <w:rsid w:val="00A42971"/>
    <w:rsid w:val="00A47643"/>
    <w:rsid w:val="00A477D9"/>
    <w:rsid w:val="00A5003F"/>
    <w:rsid w:val="00A5024D"/>
    <w:rsid w:val="00A54904"/>
    <w:rsid w:val="00A5548E"/>
    <w:rsid w:val="00A56D5E"/>
    <w:rsid w:val="00A56EEE"/>
    <w:rsid w:val="00A63616"/>
    <w:rsid w:val="00A64B92"/>
    <w:rsid w:val="00A66A83"/>
    <w:rsid w:val="00A67445"/>
    <w:rsid w:val="00A72E89"/>
    <w:rsid w:val="00A731B4"/>
    <w:rsid w:val="00A76660"/>
    <w:rsid w:val="00A76D51"/>
    <w:rsid w:val="00A80243"/>
    <w:rsid w:val="00A8024E"/>
    <w:rsid w:val="00A8262D"/>
    <w:rsid w:val="00A83210"/>
    <w:rsid w:val="00A83F65"/>
    <w:rsid w:val="00A84D97"/>
    <w:rsid w:val="00A8589D"/>
    <w:rsid w:val="00A86039"/>
    <w:rsid w:val="00A864F2"/>
    <w:rsid w:val="00A8680C"/>
    <w:rsid w:val="00A91F4D"/>
    <w:rsid w:val="00A977F3"/>
    <w:rsid w:val="00A97C58"/>
    <w:rsid w:val="00AA0D57"/>
    <w:rsid w:val="00AA1FB4"/>
    <w:rsid w:val="00AA521C"/>
    <w:rsid w:val="00AA6B05"/>
    <w:rsid w:val="00AA6BFF"/>
    <w:rsid w:val="00AA7F68"/>
    <w:rsid w:val="00AB0583"/>
    <w:rsid w:val="00AB4477"/>
    <w:rsid w:val="00AB4F73"/>
    <w:rsid w:val="00AB504E"/>
    <w:rsid w:val="00AC1052"/>
    <w:rsid w:val="00AC5574"/>
    <w:rsid w:val="00AC6C8F"/>
    <w:rsid w:val="00AC7285"/>
    <w:rsid w:val="00AC7581"/>
    <w:rsid w:val="00AD0A4C"/>
    <w:rsid w:val="00AD0A7C"/>
    <w:rsid w:val="00AD17E9"/>
    <w:rsid w:val="00AD2211"/>
    <w:rsid w:val="00AD22BE"/>
    <w:rsid w:val="00AD33D8"/>
    <w:rsid w:val="00AE0DF6"/>
    <w:rsid w:val="00AE3369"/>
    <w:rsid w:val="00AE4482"/>
    <w:rsid w:val="00AE48DF"/>
    <w:rsid w:val="00AE4FF8"/>
    <w:rsid w:val="00AE7FB9"/>
    <w:rsid w:val="00AF2023"/>
    <w:rsid w:val="00AF55E5"/>
    <w:rsid w:val="00B02BF8"/>
    <w:rsid w:val="00B1097E"/>
    <w:rsid w:val="00B121BD"/>
    <w:rsid w:val="00B1299F"/>
    <w:rsid w:val="00B1311D"/>
    <w:rsid w:val="00B13933"/>
    <w:rsid w:val="00B14274"/>
    <w:rsid w:val="00B1522C"/>
    <w:rsid w:val="00B1598B"/>
    <w:rsid w:val="00B15A2F"/>
    <w:rsid w:val="00B16987"/>
    <w:rsid w:val="00B17E6A"/>
    <w:rsid w:val="00B20D45"/>
    <w:rsid w:val="00B2210D"/>
    <w:rsid w:val="00B22F16"/>
    <w:rsid w:val="00B23100"/>
    <w:rsid w:val="00B23A44"/>
    <w:rsid w:val="00B23F3A"/>
    <w:rsid w:val="00B25B52"/>
    <w:rsid w:val="00B34343"/>
    <w:rsid w:val="00B372BC"/>
    <w:rsid w:val="00B374AF"/>
    <w:rsid w:val="00B377A0"/>
    <w:rsid w:val="00B37DBE"/>
    <w:rsid w:val="00B410C1"/>
    <w:rsid w:val="00B44C6B"/>
    <w:rsid w:val="00B44E3C"/>
    <w:rsid w:val="00B477A9"/>
    <w:rsid w:val="00B50A6D"/>
    <w:rsid w:val="00B50D93"/>
    <w:rsid w:val="00B51C6E"/>
    <w:rsid w:val="00B51E61"/>
    <w:rsid w:val="00B527EC"/>
    <w:rsid w:val="00B52A02"/>
    <w:rsid w:val="00B536DD"/>
    <w:rsid w:val="00B60583"/>
    <w:rsid w:val="00B60CC7"/>
    <w:rsid w:val="00B6395C"/>
    <w:rsid w:val="00B64722"/>
    <w:rsid w:val="00B6473E"/>
    <w:rsid w:val="00B65985"/>
    <w:rsid w:val="00B66303"/>
    <w:rsid w:val="00B7084A"/>
    <w:rsid w:val="00B7124F"/>
    <w:rsid w:val="00B71BCE"/>
    <w:rsid w:val="00B71EF4"/>
    <w:rsid w:val="00B7563B"/>
    <w:rsid w:val="00B77423"/>
    <w:rsid w:val="00B812AB"/>
    <w:rsid w:val="00B82116"/>
    <w:rsid w:val="00B82795"/>
    <w:rsid w:val="00B84519"/>
    <w:rsid w:val="00B85628"/>
    <w:rsid w:val="00B86210"/>
    <w:rsid w:val="00B86B75"/>
    <w:rsid w:val="00B9151D"/>
    <w:rsid w:val="00B91D81"/>
    <w:rsid w:val="00B97A24"/>
    <w:rsid w:val="00BA1156"/>
    <w:rsid w:val="00BA483D"/>
    <w:rsid w:val="00BA565F"/>
    <w:rsid w:val="00BA722F"/>
    <w:rsid w:val="00BB210C"/>
    <w:rsid w:val="00BB77E5"/>
    <w:rsid w:val="00BB787A"/>
    <w:rsid w:val="00BB7A72"/>
    <w:rsid w:val="00BC0A50"/>
    <w:rsid w:val="00BC0BBB"/>
    <w:rsid w:val="00BC40EB"/>
    <w:rsid w:val="00BC48D5"/>
    <w:rsid w:val="00BD1FEC"/>
    <w:rsid w:val="00BD7F2B"/>
    <w:rsid w:val="00BE0A32"/>
    <w:rsid w:val="00BE2373"/>
    <w:rsid w:val="00BE43DB"/>
    <w:rsid w:val="00BE6AE3"/>
    <w:rsid w:val="00BF4D37"/>
    <w:rsid w:val="00BF53DF"/>
    <w:rsid w:val="00BF5DE1"/>
    <w:rsid w:val="00BF7CC6"/>
    <w:rsid w:val="00C02CDE"/>
    <w:rsid w:val="00C073B2"/>
    <w:rsid w:val="00C106F9"/>
    <w:rsid w:val="00C1151B"/>
    <w:rsid w:val="00C13E1A"/>
    <w:rsid w:val="00C166CC"/>
    <w:rsid w:val="00C21DBE"/>
    <w:rsid w:val="00C22C4A"/>
    <w:rsid w:val="00C23DDA"/>
    <w:rsid w:val="00C30409"/>
    <w:rsid w:val="00C31808"/>
    <w:rsid w:val="00C32698"/>
    <w:rsid w:val="00C32731"/>
    <w:rsid w:val="00C34BE4"/>
    <w:rsid w:val="00C34C4D"/>
    <w:rsid w:val="00C36279"/>
    <w:rsid w:val="00C42EFD"/>
    <w:rsid w:val="00C44595"/>
    <w:rsid w:val="00C44692"/>
    <w:rsid w:val="00C447C4"/>
    <w:rsid w:val="00C44A99"/>
    <w:rsid w:val="00C4572C"/>
    <w:rsid w:val="00C5099D"/>
    <w:rsid w:val="00C5134F"/>
    <w:rsid w:val="00C52978"/>
    <w:rsid w:val="00C56104"/>
    <w:rsid w:val="00C60B6E"/>
    <w:rsid w:val="00C64A07"/>
    <w:rsid w:val="00C6505D"/>
    <w:rsid w:val="00C67848"/>
    <w:rsid w:val="00C71381"/>
    <w:rsid w:val="00C71625"/>
    <w:rsid w:val="00C73C0E"/>
    <w:rsid w:val="00C744B4"/>
    <w:rsid w:val="00C76C5A"/>
    <w:rsid w:val="00C80499"/>
    <w:rsid w:val="00C83E0B"/>
    <w:rsid w:val="00C852EC"/>
    <w:rsid w:val="00C85CBD"/>
    <w:rsid w:val="00C85DE9"/>
    <w:rsid w:val="00C87A5D"/>
    <w:rsid w:val="00C9115C"/>
    <w:rsid w:val="00C93A31"/>
    <w:rsid w:val="00C93D82"/>
    <w:rsid w:val="00C94F94"/>
    <w:rsid w:val="00C961C1"/>
    <w:rsid w:val="00CA1F0E"/>
    <w:rsid w:val="00CA5EC2"/>
    <w:rsid w:val="00CA6401"/>
    <w:rsid w:val="00CA6B96"/>
    <w:rsid w:val="00CA7A35"/>
    <w:rsid w:val="00CB0347"/>
    <w:rsid w:val="00CB21DB"/>
    <w:rsid w:val="00CB2315"/>
    <w:rsid w:val="00CB2992"/>
    <w:rsid w:val="00CB47EB"/>
    <w:rsid w:val="00CB5BD2"/>
    <w:rsid w:val="00CB69D7"/>
    <w:rsid w:val="00CB75FB"/>
    <w:rsid w:val="00CB7C60"/>
    <w:rsid w:val="00CC1B65"/>
    <w:rsid w:val="00CC390E"/>
    <w:rsid w:val="00CC788E"/>
    <w:rsid w:val="00CD087E"/>
    <w:rsid w:val="00CD159A"/>
    <w:rsid w:val="00CD302C"/>
    <w:rsid w:val="00CD37D2"/>
    <w:rsid w:val="00CD5236"/>
    <w:rsid w:val="00CD7D63"/>
    <w:rsid w:val="00CE0A11"/>
    <w:rsid w:val="00CE0C11"/>
    <w:rsid w:val="00CE51CE"/>
    <w:rsid w:val="00CE71C6"/>
    <w:rsid w:val="00CF0173"/>
    <w:rsid w:val="00CF1CB6"/>
    <w:rsid w:val="00D033A6"/>
    <w:rsid w:val="00D1395E"/>
    <w:rsid w:val="00D16EF7"/>
    <w:rsid w:val="00D20CCC"/>
    <w:rsid w:val="00D21DF6"/>
    <w:rsid w:val="00D22622"/>
    <w:rsid w:val="00D23925"/>
    <w:rsid w:val="00D239B6"/>
    <w:rsid w:val="00D262A2"/>
    <w:rsid w:val="00D2724C"/>
    <w:rsid w:val="00D27FDC"/>
    <w:rsid w:val="00D30600"/>
    <w:rsid w:val="00D3066A"/>
    <w:rsid w:val="00D3452A"/>
    <w:rsid w:val="00D35798"/>
    <w:rsid w:val="00D4137D"/>
    <w:rsid w:val="00D44783"/>
    <w:rsid w:val="00D45B70"/>
    <w:rsid w:val="00D47519"/>
    <w:rsid w:val="00D51F1C"/>
    <w:rsid w:val="00D54708"/>
    <w:rsid w:val="00D57B71"/>
    <w:rsid w:val="00D63373"/>
    <w:rsid w:val="00D65741"/>
    <w:rsid w:val="00D66B63"/>
    <w:rsid w:val="00D6736A"/>
    <w:rsid w:val="00D70510"/>
    <w:rsid w:val="00D71699"/>
    <w:rsid w:val="00D717F7"/>
    <w:rsid w:val="00D72808"/>
    <w:rsid w:val="00D72EF8"/>
    <w:rsid w:val="00D73786"/>
    <w:rsid w:val="00D747AD"/>
    <w:rsid w:val="00D7518A"/>
    <w:rsid w:val="00D76BFD"/>
    <w:rsid w:val="00D76C5E"/>
    <w:rsid w:val="00D82D6B"/>
    <w:rsid w:val="00D83A5B"/>
    <w:rsid w:val="00D9027D"/>
    <w:rsid w:val="00D95673"/>
    <w:rsid w:val="00D96068"/>
    <w:rsid w:val="00D96756"/>
    <w:rsid w:val="00DA1136"/>
    <w:rsid w:val="00DA1184"/>
    <w:rsid w:val="00DA4979"/>
    <w:rsid w:val="00DA4AA0"/>
    <w:rsid w:val="00DA5278"/>
    <w:rsid w:val="00DA7E97"/>
    <w:rsid w:val="00DB0BF5"/>
    <w:rsid w:val="00DB112B"/>
    <w:rsid w:val="00DB2CA3"/>
    <w:rsid w:val="00DB52C3"/>
    <w:rsid w:val="00DB5615"/>
    <w:rsid w:val="00DB6EBF"/>
    <w:rsid w:val="00DB7708"/>
    <w:rsid w:val="00DB78ED"/>
    <w:rsid w:val="00DC1C7A"/>
    <w:rsid w:val="00DC29F1"/>
    <w:rsid w:val="00DC509E"/>
    <w:rsid w:val="00DC6565"/>
    <w:rsid w:val="00DC6D12"/>
    <w:rsid w:val="00DC6E30"/>
    <w:rsid w:val="00DC74BF"/>
    <w:rsid w:val="00DC7A47"/>
    <w:rsid w:val="00DD3498"/>
    <w:rsid w:val="00DD7B16"/>
    <w:rsid w:val="00DE003C"/>
    <w:rsid w:val="00DE150C"/>
    <w:rsid w:val="00DE1E10"/>
    <w:rsid w:val="00DE2B2A"/>
    <w:rsid w:val="00DE4520"/>
    <w:rsid w:val="00DE4FC6"/>
    <w:rsid w:val="00DE5152"/>
    <w:rsid w:val="00DE580A"/>
    <w:rsid w:val="00DE5C97"/>
    <w:rsid w:val="00DE6AE3"/>
    <w:rsid w:val="00DE6EE8"/>
    <w:rsid w:val="00DF0D9E"/>
    <w:rsid w:val="00DF0EEB"/>
    <w:rsid w:val="00DF1F68"/>
    <w:rsid w:val="00DF611A"/>
    <w:rsid w:val="00DF65D9"/>
    <w:rsid w:val="00E00422"/>
    <w:rsid w:val="00E00711"/>
    <w:rsid w:val="00E00A4A"/>
    <w:rsid w:val="00E071BF"/>
    <w:rsid w:val="00E128CE"/>
    <w:rsid w:val="00E12CD0"/>
    <w:rsid w:val="00E17AD3"/>
    <w:rsid w:val="00E2038E"/>
    <w:rsid w:val="00E20C55"/>
    <w:rsid w:val="00E21923"/>
    <w:rsid w:val="00E23B78"/>
    <w:rsid w:val="00E23D89"/>
    <w:rsid w:val="00E25592"/>
    <w:rsid w:val="00E315A3"/>
    <w:rsid w:val="00E31ECA"/>
    <w:rsid w:val="00E31F45"/>
    <w:rsid w:val="00E325B3"/>
    <w:rsid w:val="00E33326"/>
    <w:rsid w:val="00E36D67"/>
    <w:rsid w:val="00E43DA9"/>
    <w:rsid w:val="00E475B9"/>
    <w:rsid w:val="00E50405"/>
    <w:rsid w:val="00E5187E"/>
    <w:rsid w:val="00E54AA6"/>
    <w:rsid w:val="00E556F8"/>
    <w:rsid w:val="00E56BD6"/>
    <w:rsid w:val="00E56FAC"/>
    <w:rsid w:val="00E60057"/>
    <w:rsid w:val="00E612A2"/>
    <w:rsid w:val="00E61DF7"/>
    <w:rsid w:val="00E6201D"/>
    <w:rsid w:val="00E63460"/>
    <w:rsid w:val="00E65CF7"/>
    <w:rsid w:val="00E67A43"/>
    <w:rsid w:val="00E73D0E"/>
    <w:rsid w:val="00E74B96"/>
    <w:rsid w:val="00E82BB7"/>
    <w:rsid w:val="00E9017F"/>
    <w:rsid w:val="00E9040D"/>
    <w:rsid w:val="00E97AE7"/>
    <w:rsid w:val="00EA01C7"/>
    <w:rsid w:val="00EA1AB4"/>
    <w:rsid w:val="00EA356A"/>
    <w:rsid w:val="00EA40BF"/>
    <w:rsid w:val="00EA537C"/>
    <w:rsid w:val="00EA7A27"/>
    <w:rsid w:val="00EA7BDE"/>
    <w:rsid w:val="00EB22E1"/>
    <w:rsid w:val="00EB403B"/>
    <w:rsid w:val="00EC2BDF"/>
    <w:rsid w:val="00EC46B1"/>
    <w:rsid w:val="00EC6544"/>
    <w:rsid w:val="00ED00D7"/>
    <w:rsid w:val="00ED09AD"/>
    <w:rsid w:val="00ED3444"/>
    <w:rsid w:val="00ED7A2E"/>
    <w:rsid w:val="00ED7D25"/>
    <w:rsid w:val="00EE0C20"/>
    <w:rsid w:val="00EE5169"/>
    <w:rsid w:val="00EE585E"/>
    <w:rsid w:val="00EE70E4"/>
    <w:rsid w:val="00EE7BA5"/>
    <w:rsid w:val="00EF058E"/>
    <w:rsid w:val="00EF3460"/>
    <w:rsid w:val="00EF4CB8"/>
    <w:rsid w:val="00EF5BC9"/>
    <w:rsid w:val="00EF5E05"/>
    <w:rsid w:val="00EF7976"/>
    <w:rsid w:val="00F001FB"/>
    <w:rsid w:val="00F054E5"/>
    <w:rsid w:val="00F05B7B"/>
    <w:rsid w:val="00F10D03"/>
    <w:rsid w:val="00F1160D"/>
    <w:rsid w:val="00F15945"/>
    <w:rsid w:val="00F2114A"/>
    <w:rsid w:val="00F22303"/>
    <w:rsid w:val="00F228C3"/>
    <w:rsid w:val="00F242EF"/>
    <w:rsid w:val="00F2475F"/>
    <w:rsid w:val="00F26F8A"/>
    <w:rsid w:val="00F30189"/>
    <w:rsid w:val="00F30D8F"/>
    <w:rsid w:val="00F30DC7"/>
    <w:rsid w:val="00F33F3D"/>
    <w:rsid w:val="00F37744"/>
    <w:rsid w:val="00F40876"/>
    <w:rsid w:val="00F4393A"/>
    <w:rsid w:val="00F43E59"/>
    <w:rsid w:val="00F50E89"/>
    <w:rsid w:val="00F5260C"/>
    <w:rsid w:val="00F52DC8"/>
    <w:rsid w:val="00F55511"/>
    <w:rsid w:val="00F62591"/>
    <w:rsid w:val="00F64A69"/>
    <w:rsid w:val="00F65D6B"/>
    <w:rsid w:val="00F66DF3"/>
    <w:rsid w:val="00F67161"/>
    <w:rsid w:val="00F67701"/>
    <w:rsid w:val="00F707F1"/>
    <w:rsid w:val="00F709C2"/>
    <w:rsid w:val="00F71356"/>
    <w:rsid w:val="00F71B1A"/>
    <w:rsid w:val="00F75E4B"/>
    <w:rsid w:val="00F774B8"/>
    <w:rsid w:val="00F77B13"/>
    <w:rsid w:val="00F84C25"/>
    <w:rsid w:val="00F91DDE"/>
    <w:rsid w:val="00F95F9A"/>
    <w:rsid w:val="00F97043"/>
    <w:rsid w:val="00F978E6"/>
    <w:rsid w:val="00FA1897"/>
    <w:rsid w:val="00FA1A0C"/>
    <w:rsid w:val="00FA2798"/>
    <w:rsid w:val="00FA325B"/>
    <w:rsid w:val="00FA33D4"/>
    <w:rsid w:val="00FA59A3"/>
    <w:rsid w:val="00FA5A58"/>
    <w:rsid w:val="00FA72A5"/>
    <w:rsid w:val="00FB015A"/>
    <w:rsid w:val="00FB0A1D"/>
    <w:rsid w:val="00FB104A"/>
    <w:rsid w:val="00FB4FAD"/>
    <w:rsid w:val="00FB5877"/>
    <w:rsid w:val="00FC490B"/>
    <w:rsid w:val="00FC4ADB"/>
    <w:rsid w:val="00FC57F8"/>
    <w:rsid w:val="00FD0D58"/>
    <w:rsid w:val="00FD36FF"/>
    <w:rsid w:val="00FD5610"/>
    <w:rsid w:val="00FD5F59"/>
    <w:rsid w:val="00FD67D8"/>
    <w:rsid w:val="00FE0DF2"/>
    <w:rsid w:val="00FE59D7"/>
    <w:rsid w:val="00FE67C8"/>
    <w:rsid w:val="00FF0378"/>
    <w:rsid w:val="00FF1B33"/>
    <w:rsid w:val="00FF45CE"/>
    <w:rsid w:val="00FF51E8"/>
    <w:rsid w:val="00FF5F9D"/>
    <w:rsid w:val="00FF773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DD2EE"/>
  <w15:docId w15:val="{4947DEAA-CC0F-4E8A-B69B-48251AF76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7"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B508A"/>
  </w:style>
  <w:style w:type="paragraph" w:styleId="Heading1">
    <w:name w:val="heading 1"/>
    <w:basedOn w:val="Normal"/>
    <w:next w:val="BodyText"/>
    <w:uiPriority w:val="9"/>
    <w:qFormat/>
    <w:rsid w:val="009B508A"/>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9B508A"/>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rsid w:val="009B508A"/>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rsid w:val="009B508A"/>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9B508A"/>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9B508A"/>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B508A"/>
    <w:pPr>
      <w:spacing w:before="180" w:after="180"/>
    </w:pPr>
  </w:style>
  <w:style w:type="paragraph" w:customStyle="1" w:styleId="FirstParagraph">
    <w:name w:val="First Paragraph"/>
    <w:basedOn w:val="BodyText"/>
    <w:next w:val="BodyText"/>
    <w:qFormat/>
    <w:rsid w:val="009B508A"/>
  </w:style>
  <w:style w:type="paragraph" w:customStyle="1" w:styleId="Compact">
    <w:name w:val="Compact"/>
    <w:basedOn w:val="BodyText"/>
    <w:qFormat/>
    <w:rsid w:val="009B508A"/>
    <w:pPr>
      <w:spacing w:before="36" w:after="36"/>
    </w:pPr>
  </w:style>
  <w:style w:type="paragraph" w:styleId="Title">
    <w:name w:val="Title"/>
    <w:basedOn w:val="Normal"/>
    <w:next w:val="BodyText"/>
    <w:qFormat/>
    <w:rsid w:val="009B508A"/>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sid w:val="009B508A"/>
    <w:pPr>
      <w:spacing w:before="240"/>
    </w:pPr>
    <w:rPr>
      <w:sz w:val="30"/>
      <w:szCs w:val="30"/>
    </w:rPr>
  </w:style>
  <w:style w:type="paragraph" w:customStyle="1" w:styleId="Author">
    <w:name w:val="Author"/>
    <w:next w:val="BodyText"/>
    <w:qFormat/>
    <w:rsid w:val="009B508A"/>
    <w:pPr>
      <w:keepNext/>
      <w:keepLines/>
      <w:jc w:val="center"/>
    </w:pPr>
  </w:style>
  <w:style w:type="paragraph" w:styleId="Date">
    <w:name w:val="Date"/>
    <w:next w:val="BodyText"/>
    <w:qFormat/>
    <w:rsid w:val="009B508A"/>
    <w:pPr>
      <w:keepNext/>
      <w:keepLines/>
      <w:jc w:val="center"/>
    </w:pPr>
  </w:style>
  <w:style w:type="paragraph" w:customStyle="1" w:styleId="Abstract">
    <w:name w:val="Abstract"/>
    <w:basedOn w:val="Normal"/>
    <w:next w:val="BodyText"/>
    <w:qFormat/>
    <w:rsid w:val="009B508A"/>
    <w:pPr>
      <w:keepNext/>
      <w:keepLines/>
      <w:spacing w:before="300" w:after="300"/>
    </w:pPr>
    <w:rPr>
      <w:sz w:val="20"/>
      <w:szCs w:val="20"/>
    </w:rPr>
  </w:style>
  <w:style w:type="paragraph" w:styleId="Bibliography">
    <w:name w:val="Bibliography"/>
    <w:basedOn w:val="Normal"/>
    <w:qFormat/>
    <w:rsid w:val="009B508A"/>
  </w:style>
  <w:style w:type="paragraph" w:styleId="BlockText">
    <w:name w:val="Block Text"/>
    <w:basedOn w:val="BodyText"/>
    <w:next w:val="BodyText"/>
    <w:uiPriority w:val="9"/>
    <w:unhideWhenUsed/>
    <w:qFormat/>
    <w:rsid w:val="009B508A"/>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9B508A"/>
  </w:style>
  <w:style w:type="paragraph" w:customStyle="1" w:styleId="DefinitionTerm">
    <w:name w:val="Definition Term"/>
    <w:basedOn w:val="Normal"/>
    <w:next w:val="Definition"/>
    <w:rsid w:val="009B508A"/>
    <w:pPr>
      <w:keepNext/>
      <w:keepLines/>
      <w:spacing w:after="0"/>
    </w:pPr>
    <w:rPr>
      <w:b/>
    </w:rPr>
  </w:style>
  <w:style w:type="paragraph" w:customStyle="1" w:styleId="Definition">
    <w:name w:val="Definition"/>
    <w:basedOn w:val="Normal"/>
    <w:rsid w:val="009B508A"/>
  </w:style>
  <w:style w:type="paragraph" w:styleId="Caption">
    <w:name w:val="caption"/>
    <w:basedOn w:val="Normal"/>
    <w:link w:val="CaptionChar"/>
    <w:rsid w:val="009B508A"/>
    <w:pPr>
      <w:spacing w:after="120"/>
    </w:pPr>
    <w:rPr>
      <w:i/>
    </w:rPr>
  </w:style>
  <w:style w:type="paragraph" w:customStyle="1" w:styleId="TableCaption">
    <w:name w:val="Table Caption"/>
    <w:basedOn w:val="Caption"/>
    <w:rsid w:val="009B508A"/>
    <w:pPr>
      <w:keepNext/>
    </w:pPr>
  </w:style>
  <w:style w:type="paragraph" w:customStyle="1" w:styleId="ImageCaption">
    <w:name w:val="Image Caption"/>
    <w:basedOn w:val="Caption"/>
    <w:rsid w:val="009B508A"/>
  </w:style>
  <w:style w:type="paragraph" w:customStyle="1" w:styleId="Figure">
    <w:name w:val="Figure"/>
    <w:basedOn w:val="Normal"/>
    <w:rsid w:val="009B508A"/>
  </w:style>
  <w:style w:type="paragraph" w:customStyle="1" w:styleId="FigurewithCaption">
    <w:name w:val="Figure with Caption"/>
    <w:basedOn w:val="Figure"/>
    <w:rsid w:val="009B508A"/>
    <w:pPr>
      <w:keepNext/>
    </w:pPr>
  </w:style>
  <w:style w:type="character" w:customStyle="1" w:styleId="CaptionChar">
    <w:name w:val="Caption Char"/>
    <w:basedOn w:val="DefaultParagraphFont"/>
    <w:link w:val="Caption"/>
    <w:rsid w:val="009B508A"/>
  </w:style>
  <w:style w:type="character" w:customStyle="1" w:styleId="VerbatimChar">
    <w:name w:val="Verbatim Char"/>
    <w:basedOn w:val="CaptionChar"/>
    <w:link w:val="SourceCode"/>
    <w:rsid w:val="009B508A"/>
    <w:rPr>
      <w:rFonts w:ascii="Consolas" w:hAnsi="Consolas"/>
      <w:sz w:val="22"/>
    </w:rPr>
  </w:style>
  <w:style w:type="character" w:styleId="FootnoteReference">
    <w:name w:val="footnote reference"/>
    <w:basedOn w:val="CaptionChar"/>
    <w:rsid w:val="009B508A"/>
    <w:rPr>
      <w:vertAlign w:val="superscript"/>
    </w:rPr>
  </w:style>
  <w:style w:type="character" w:styleId="Hyperlink">
    <w:name w:val="Hyperlink"/>
    <w:basedOn w:val="CaptionChar"/>
    <w:rsid w:val="009B508A"/>
    <w:rPr>
      <w:color w:val="4F81BD" w:themeColor="accent1"/>
    </w:rPr>
  </w:style>
  <w:style w:type="paragraph" w:styleId="TOCHeading">
    <w:name w:val="TOC Heading"/>
    <w:basedOn w:val="Heading1"/>
    <w:next w:val="BodyText"/>
    <w:uiPriority w:val="39"/>
    <w:unhideWhenUsed/>
    <w:qFormat/>
    <w:rsid w:val="009B508A"/>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9B508A"/>
    <w:pPr>
      <w:shd w:val="clear" w:color="auto" w:fill="F8F8F8"/>
      <w:wordWrap w:val="0"/>
    </w:pPr>
  </w:style>
  <w:style w:type="character" w:customStyle="1" w:styleId="KeywordTok">
    <w:name w:val="KeywordTok"/>
    <w:basedOn w:val="VerbatimChar"/>
    <w:rsid w:val="009B508A"/>
    <w:rPr>
      <w:rFonts w:ascii="Consolas" w:hAnsi="Consolas"/>
      <w:b/>
      <w:color w:val="204A87"/>
      <w:sz w:val="22"/>
      <w:shd w:val="clear" w:color="auto" w:fill="F8F8F8"/>
    </w:rPr>
  </w:style>
  <w:style w:type="character" w:customStyle="1" w:styleId="DataTypeTok">
    <w:name w:val="DataTypeTok"/>
    <w:basedOn w:val="VerbatimChar"/>
    <w:rsid w:val="009B508A"/>
    <w:rPr>
      <w:rFonts w:ascii="Consolas" w:hAnsi="Consolas"/>
      <w:color w:val="204A87"/>
      <w:sz w:val="22"/>
      <w:shd w:val="clear" w:color="auto" w:fill="F8F8F8"/>
    </w:rPr>
  </w:style>
  <w:style w:type="character" w:customStyle="1" w:styleId="DecValTok">
    <w:name w:val="DecValTok"/>
    <w:basedOn w:val="VerbatimChar"/>
    <w:rsid w:val="009B508A"/>
    <w:rPr>
      <w:rFonts w:ascii="Consolas" w:hAnsi="Consolas"/>
      <w:color w:val="0000CF"/>
      <w:sz w:val="22"/>
      <w:shd w:val="clear" w:color="auto" w:fill="F8F8F8"/>
    </w:rPr>
  </w:style>
  <w:style w:type="character" w:customStyle="1" w:styleId="BaseNTok">
    <w:name w:val="BaseNTok"/>
    <w:basedOn w:val="VerbatimChar"/>
    <w:rsid w:val="009B508A"/>
    <w:rPr>
      <w:rFonts w:ascii="Consolas" w:hAnsi="Consolas"/>
      <w:color w:val="0000CF"/>
      <w:sz w:val="22"/>
      <w:shd w:val="clear" w:color="auto" w:fill="F8F8F8"/>
    </w:rPr>
  </w:style>
  <w:style w:type="character" w:customStyle="1" w:styleId="FloatTok">
    <w:name w:val="FloatTok"/>
    <w:basedOn w:val="VerbatimChar"/>
    <w:rsid w:val="009B508A"/>
    <w:rPr>
      <w:rFonts w:ascii="Consolas" w:hAnsi="Consolas"/>
      <w:color w:val="0000CF"/>
      <w:sz w:val="22"/>
      <w:shd w:val="clear" w:color="auto" w:fill="F8F8F8"/>
    </w:rPr>
  </w:style>
  <w:style w:type="character" w:customStyle="1" w:styleId="ConstantTok">
    <w:name w:val="ConstantTok"/>
    <w:basedOn w:val="VerbatimChar"/>
    <w:rsid w:val="009B508A"/>
    <w:rPr>
      <w:rFonts w:ascii="Consolas" w:hAnsi="Consolas"/>
      <w:color w:val="000000"/>
      <w:sz w:val="22"/>
      <w:shd w:val="clear" w:color="auto" w:fill="F8F8F8"/>
    </w:rPr>
  </w:style>
  <w:style w:type="character" w:customStyle="1" w:styleId="CharTok">
    <w:name w:val="CharTok"/>
    <w:basedOn w:val="VerbatimChar"/>
    <w:rsid w:val="009B508A"/>
    <w:rPr>
      <w:rFonts w:ascii="Consolas" w:hAnsi="Consolas"/>
      <w:color w:val="4E9A06"/>
      <w:sz w:val="22"/>
      <w:shd w:val="clear" w:color="auto" w:fill="F8F8F8"/>
    </w:rPr>
  </w:style>
  <w:style w:type="character" w:customStyle="1" w:styleId="SpecialCharTok">
    <w:name w:val="SpecialCharTok"/>
    <w:basedOn w:val="VerbatimChar"/>
    <w:rsid w:val="009B508A"/>
    <w:rPr>
      <w:rFonts w:ascii="Consolas" w:hAnsi="Consolas"/>
      <w:color w:val="000000"/>
      <w:sz w:val="22"/>
      <w:shd w:val="clear" w:color="auto" w:fill="F8F8F8"/>
    </w:rPr>
  </w:style>
  <w:style w:type="character" w:customStyle="1" w:styleId="StringTok">
    <w:name w:val="StringTok"/>
    <w:basedOn w:val="VerbatimChar"/>
    <w:rsid w:val="009B508A"/>
    <w:rPr>
      <w:rFonts w:ascii="Consolas" w:hAnsi="Consolas"/>
      <w:color w:val="4E9A06"/>
      <w:sz w:val="22"/>
      <w:shd w:val="clear" w:color="auto" w:fill="F8F8F8"/>
    </w:rPr>
  </w:style>
  <w:style w:type="character" w:customStyle="1" w:styleId="VerbatimStringTok">
    <w:name w:val="VerbatimStringTok"/>
    <w:basedOn w:val="VerbatimChar"/>
    <w:rsid w:val="009B508A"/>
    <w:rPr>
      <w:rFonts w:ascii="Consolas" w:hAnsi="Consolas"/>
      <w:color w:val="4E9A06"/>
      <w:sz w:val="22"/>
      <w:shd w:val="clear" w:color="auto" w:fill="F8F8F8"/>
    </w:rPr>
  </w:style>
  <w:style w:type="character" w:customStyle="1" w:styleId="SpecialStringTok">
    <w:name w:val="SpecialStringTok"/>
    <w:basedOn w:val="VerbatimChar"/>
    <w:rsid w:val="009B508A"/>
    <w:rPr>
      <w:rFonts w:ascii="Consolas" w:hAnsi="Consolas"/>
      <w:color w:val="4E9A06"/>
      <w:sz w:val="22"/>
      <w:shd w:val="clear" w:color="auto" w:fill="F8F8F8"/>
    </w:rPr>
  </w:style>
  <w:style w:type="character" w:customStyle="1" w:styleId="ImportTok">
    <w:name w:val="ImportTok"/>
    <w:basedOn w:val="VerbatimChar"/>
    <w:rsid w:val="009B508A"/>
    <w:rPr>
      <w:rFonts w:ascii="Consolas" w:hAnsi="Consolas"/>
      <w:sz w:val="22"/>
      <w:shd w:val="clear" w:color="auto" w:fill="F8F8F8"/>
    </w:rPr>
  </w:style>
  <w:style w:type="character" w:customStyle="1" w:styleId="CommentTok">
    <w:name w:val="CommentTok"/>
    <w:basedOn w:val="VerbatimChar"/>
    <w:rsid w:val="009B508A"/>
    <w:rPr>
      <w:rFonts w:ascii="Consolas" w:hAnsi="Consolas"/>
      <w:i/>
      <w:color w:val="8F5902"/>
      <w:sz w:val="22"/>
      <w:shd w:val="clear" w:color="auto" w:fill="F8F8F8"/>
    </w:rPr>
  </w:style>
  <w:style w:type="character" w:customStyle="1" w:styleId="DocumentationTok">
    <w:name w:val="DocumentationTok"/>
    <w:basedOn w:val="VerbatimChar"/>
    <w:rsid w:val="009B508A"/>
    <w:rPr>
      <w:rFonts w:ascii="Consolas" w:hAnsi="Consolas"/>
      <w:b/>
      <w:i/>
      <w:color w:val="8F5902"/>
      <w:sz w:val="22"/>
      <w:shd w:val="clear" w:color="auto" w:fill="F8F8F8"/>
    </w:rPr>
  </w:style>
  <w:style w:type="character" w:customStyle="1" w:styleId="AnnotationTok">
    <w:name w:val="AnnotationTok"/>
    <w:basedOn w:val="VerbatimChar"/>
    <w:rsid w:val="009B508A"/>
    <w:rPr>
      <w:rFonts w:ascii="Consolas" w:hAnsi="Consolas"/>
      <w:b/>
      <w:i/>
      <w:color w:val="8F5902"/>
      <w:sz w:val="22"/>
      <w:shd w:val="clear" w:color="auto" w:fill="F8F8F8"/>
    </w:rPr>
  </w:style>
  <w:style w:type="character" w:customStyle="1" w:styleId="CommentVarTok">
    <w:name w:val="CommentVarTok"/>
    <w:basedOn w:val="VerbatimChar"/>
    <w:rsid w:val="009B508A"/>
    <w:rPr>
      <w:rFonts w:ascii="Consolas" w:hAnsi="Consolas"/>
      <w:b/>
      <w:i/>
      <w:color w:val="8F5902"/>
      <w:sz w:val="22"/>
      <w:shd w:val="clear" w:color="auto" w:fill="F8F8F8"/>
    </w:rPr>
  </w:style>
  <w:style w:type="character" w:customStyle="1" w:styleId="OtherTok">
    <w:name w:val="OtherTok"/>
    <w:basedOn w:val="VerbatimChar"/>
    <w:rsid w:val="009B508A"/>
    <w:rPr>
      <w:rFonts w:ascii="Consolas" w:hAnsi="Consolas"/>
      <w:color w:val="8F5902"/>
      <w:sz w:val="22"/>
      <w:shd w:val="clear" w:color="auto" w:fill="F8F8F8"/>
    </w:rPr>
  </w:style>
  <w:style w:type="character" w:customStyle="1" w:styleId="FunctionTok">
    <w:name w:val="FunctionTok"/>
    <w:basedOn w:val="VerbatimChar"/>
    <w:rsid w:val="009B508A"/>
    <w:rPr>
      <w:rFonts w:ascii="Consolas" w:hAnsi="Consolas"/>
      <w:color w:val="000000"/>
      <w:sz w:val="22"/>
      <w:shd w:val="clear" w:color="auto" w:fill="F8F8F8"/>
    </w:rPr>
  </w:style>
  <w:style w:type="character" w:customStyle="1" w:styleId="VariableTok">
    <w:name w:val="VariableTok"/>
    <w:basedOn w:val="VerbatimChar"/>
    <w:rsid w:val="009B508A"/>
    <w:rPr>
      <w:rFonts w:ascii="Consolas" w:hAnsi="Consolas"/>
      <w:color w:val="000000"/>
      <w:sz w:val="22"/>
      <w:shd w:val="clear" w:color="auto" w:fill="F8F8F8"/>
    </w:rPr>
  </w:style>
  <w:style w:type="character" w:customStyle="1" w:styleId="ControlFlowTok">
    <w:name w:val="ControlFlowTok"/>
    <w:basedOn w:val="VerbatimChar"/>
    <w:rsid w:val="009B508A"/>
    <w:rPr>
      <w:rFonts w:ascii="Consolas" w:hAnsi="Consolas"/>
      <w:b/>
      <w:color w:val="204A87"/>
      <w:sz w:val="22"/>
      <w:shd w:val="clear" w:color="auto" w:fill="F8F8F8"/>
    </w:rPr>
  </w:style>
  <w:style w:type="character" w:customStyle="1" w:styleId="OperatorTok">
    <w:name w:val="OperatorTok"/>
    <w:basedOn w:val="VerbatimChar"/>
    <w:rsid w:val="009B508A"/>
    <w:rPr>
      <w:rFonts w:ascii="Consolas" w:hAnsi="Consolas"/>
      <w:b/>
      <w:color w:val="CE5C00"/>
      <w:sz w:val="22"/>
      <w:shd w:val="clear" w:color="auto" w:fill="F8F8F8"/>
    </w:rPr>
  </w:style>
  <w:style w:type="character" w:customStyle="1" w:styleId="BuiltInTok">
    <w:name w:val="BuiltInTok"/>
    <w:basedOn w:val="VerbatimChar"/>
    <w:rsid w:val="009B508A"/>
    <w:rPr>
      <w:rFonts w:ascii="Consolas" w:hAnsi="Consolas"/>
      <w:sz w:val="22"/>
      <w:shd w:val="clear" w:color="auto" w:fill="F8F8F8"/>
    </w:rPr>
  </w:style>
  <w:style w:type="character" w:customStyle="1" w:styleId="ExtensionTok">
    <w:name w:val="ExtensionTok"/>
    <w:basedOn w:val="VerbatimChar"/>
    <w:rsid w:val="009B508A"/>
    <w:rPr>
      <w:rFonts w:ascii="Consolas" w:hAnsi="Consolas"/>
      <w:sz w:val="22"/>
      <w:shd w:val="clear" w:color="auto" w:fill="F8F8F8"/>
    </w:rPr>
  </w:style>
  <w:style w:type="character" w:customStyle="1" w:styleId="PreprocessorTok">
    <w:name w:val="PreprocessorTok"/>
    <w:basedOn w:val="VerbatimChar"/>
    <w:rsid w:val="009B508A"/>
    <w:rPr>
      <w:rFonts w:ascii="Consolas" w:hAnsi="Consolas"/>
      <w:i/>
      <w:color w:val="8F5902"/>
      <w:sz w:val="22"/>
      <w:shd w:val="clear" w:color="auto" w:fill="F8F8F8"/>
    </w:rPr>
  </w:style>
  <w:style w:type="character" w:customStyle="1" w:styleId="AttributeTok">
    <w:name w:val="AttributeTok"/>
    <w:basedOn w:val="VerbatimChar"/>
    <w:rsid w:val="009B508A"/>
    <w:rPr>
      <w:rFonts w:ascii="Consolas" w:hAnsi="Consolas"/>
      <w:color w:val="C4A000"/>
      <w:sz w:val="22"/>
      <w:shd w:val="clear" w:color="auto" w:fill="F8F8F8"/>
    </w:rPr>
  </w:style>
  <w:style w:type="character" w:customStyle="1" w:styleId="RegionMarkerTok">
    <w:name w:val="RegionMarkerTok"/>
    <w:basedOn w:val="VerbatimChar"/>
    <w:rsid w:val="009B508A"/>
    <w:rPr>
      <w:rFonts w:ascii="Consolas" w:hAnsi="Consolas"/>
      <w:sz w:val="22"/>
      <w:shd w:val="clear" w:color="auto" w:fill="F8F8F8"/>
    </w:rPr>
  </w:style>
  <w:style w:type="character" w:customStyle="1" w:styleId="InformationTok">
    <w:name w:val="InformationTok"/>
    <w:basedOn w:val="VerbatimChar"/>
    <w:rsid w:val="009B508A"/>
    <w:rPr>
      <w:rFonts w:ascii="Consolas" w:hAnsi="Consolas"/>
      <w:b/>
      <w:i/>
      <w:color w:val="8F5902"/>
      <w:sz w:val="22"/>
      <w:shd w:val="clear" w:color="auto" w:fill="F8F8F8"/>
    </w:rPr>
  </w:style>
  <w:style w:type="character" w:customStyle="1" w:styleId="WarningTok">
    <w:name w:val="WarningTok"/>
    <w:basedOn w:val="VerbatimChar"/>
    <w:rsid w:val="009B508A"/>
    <w:rPr>
      <w:rFonts w:ascii="Consolas" w:hAnsi="Consolas"/>
      <w:b/>
      <w:i/>
      <w:color w:val="8F5902"/>
      <w:sz w:val="22"/>
      <w:shd w:val="clear" w:color="auto" w:fill="F8F8F8"/>
    </w:rPr>
  </w:style>
  <w:style w:type="character" w:customStyle="1" w:styleId="AlertTok">
    <w:name w:val="AlertTok"/>
    <w:basedOn w:val="VerbatimChar"/>
    <w:rsid w:val="009B508A"/>
    <w:rPr>
      <w:rFonts w:ascii="Consolas" w:hAnsi="Consolas"/>
      <w:color w:val="EF2929"/>
      <w:sz w:val="22"/>
      <w:shd w:val="clear" w:color="auto" w:fill="F8F8F8"/>
    </w:rPr>
  </w:style>
  <w:style w:type="character" w:customStyle="1" w:styleId="ErrorTok">
    <w:name w:val="ErrorTok"/>
    <w:basedOn w:val="VerbatimChar"/>
    <w:rsid w:val="009B508A"/>
    <w:rPr>
      <w:rFonts w:ascii="Consolas" w:hAnsi="Consolas"/>
      <w:b/>
      <w:color w:val="A40000"/>
      <w:sz w:val="22"/>
      <w:shd w:val="clear" w:color="auto" w:fill="F8F8F8"/>
    </w:rPr>
  </w:style>
  <w:style w:type="character" w:customStyle="1" w:styleId="NormalTok">
    <w:name w:val="NormalTok"/>
    <w:basedOn w:val="VerbatimChar"/>
    <w:rsid w:val="009B508A"/>
    <w:rPr>
      <w:rFonts w:ascii="Consolas" w:hAnsi="Consolas"/>
      <w:sz w:val="22"/>
      <w:shd w:val="clear" w:color="auto" w:fill="F8F8F8"/>
    </w:rPr>
  </w:style>
  <w:style w:type="paragraph" w:styleId="Header">
    <w:name w:val="header"/>
    <w:basedOn w:val="Normal"/>
    <w:link w:val="HeaderChar"/>
    <w:unhideWhenUsed/>
    <w:rsid w:val="00DF0D9E"/>
    <w:pPr>
      <w:tabs>
        <w:tab w:val="center" w:pos="4680"/>
        <w:tab w:val="right" w:pos="9360"/>
      </w:tabs>
      <w:spacing w:after="0"/>
    </w:pPr>
  </w:style>
  <w:style w:type="character" w:customStyle="1" w:styleId="HeaderChar">
    <w:name w:val="Header Char"/>
    <w:basedOn w:val="DefaultParagraphFont"/>
    <w:link w:val="Header"/>
    <w:rsid w:val="00DF0D9E"/>
  </w:style>
  <w:style w:type="paragraph" w:styleId="Footer">
    <w:name w:val="footer"/>
    <w:basedOn w:val="Normal"/>
    <w:link w:val="FooterChar"/>
    <w:unhideWhenUsed/>
    <w:rsid w:val="00DF0D9E"/>
    <w:pPr>
      <w:tabs>
        <w:tab w:val="center" w:pos="4680"/>
        <w:tab w:val="right" w:pos="9360"/>
      </w:tabs>
      <w:spacing w:after="0"/>
    </w:pPr>
  </w:style>
  <w:style w:type="character" w:customStyle="1" w:styleId="FooterChar">
    <w:name w:val="Footer Char"/>
    <w:basedOn w:val="DefaultParagraphFont"/>
    <w:link w:val="Footer"/>
    <w:rsid w:val="00DF0D9E"/>
  </w:style>
  <w:style w:type="character" w:styleId="PlaceholderText">
    <w:name w:val="Placeholder Text"/>
    <w:basedOn w:val="DefaultParagraphFont"/>
    <w:semiHidden/>
    <w:rsid w:val="00F001FB"/>
    <w:rPr>
      <w:color w:val="808080"/>
    </w:rPr>
  </w:style>
  <w:style w:type="paragraph" w:styleId="NormalWeb">
    <w:name w:val="Normal (Web)"/>
    <w:basedOn w:val="Normal"/>
    <w:uiPriority w:val="99"/>
    <w:semiHidden/>
    <w:unhideWhenUsed/>
    <w:rsid w:val="00782147"/>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semiHidden/>
    <w:unhideWhenUsed/>
    <w:rsid w:val="004908F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4908F8"/>
    <w:rPr>
      <w:rFonts w:ascii="Segoe UI" w:hAnsi="Segoe UI" w:cs="Segoe UI"/>
      <w:sz w:val="18"/>
      <w:szCs w:val="18"/>
    </w:rPr>
  </w:style>
  <w:style w:type="character" w:styleId="CommentReference">
    <w:name w:val="annotation reference"/>
    <w:basedOn w:val="DefaultParagraphFont"/>
    <w:semiHidden/>
    <w:unhideWhenUsed/>
    <w:rsid w:val="001850FC"/>
    <w:rPr>
      <w:sz w:val="16"/>
      <w:szCs w:val="16"/>
    </w:rPr>
  </w:style>
  <w:style w:type="paragraph" w:styleId="CommentText">
    <w:name w:val="annotation text"/>
    <w:basedOn w:val="Normal"/>
    <w:link w:val="CommentTextChar"/>
    <w:unhideWhenUsed/>
    <w:rsid w:val="008939FB"/>
    <w:rPr>
      <w:sz w:val="20"/>
      <w:szCs w:val="20"/>
    </w:rPr>
  </w:style>
  <w:style w:type="character" w:customStyle="1" w:styleId="CommentTextChar">
    <w:name w:val="Comment Text Char"/>
    <w:basedOn w:val="DefaultParagraphFont"/>
    <w:link w:val="CommentText"/>
    <w:rsid w:val="008939FB"/>
    <w:rPr>
      <w:sz w:val="20"/>
      <w:szCs w:val="20"/>
    </w:rPr>
  </w:style>
  <w:style w:type="paragraph" w:styleId="CommentSubject">
    <w:name w:val="annotation subject"/>
    <w:basedOn w:val="CommentText"/>
    <w:next w:val="CommentText"/>
    <w:link w:val="CommentSubjectChar"/>
    <w:semiHidden/>
    <w:unhideWhenUsed/>
    <w:rsid w:val="001850FC"/>
    <w:rPr>
      <w:b/>
      <w:bCs/>
    </w:rPr>
  </w:style>
  <w:style w:type="character" w:customStyle="1" w:styleId="CommentSubjectChar">
    <w:name w:val="Comment Subject Char"/>
    <w:basedOn w:val="CommentTextChar"/>
    <w:link w:val="CommentSubject"/>
    <w:semiHidden/>
    <w:rsid w:val="001850FC"/>
    <w:rPr>
      <w:b/>
      <w:bCs/>
      <w:sz w:val="20"/>
      <w:szCs w:val="20"/>
    </w:rPr>
  </w:style>
  <w:style w:type="paragraph" w:styleId="Revision">
    <w:name w:val="Revision"/>
    <w:hidden/>
    <w:semiHidden/>
    <w:rsid w:val="00F2475F"/>
    <w:pPr>
      <w:spacing w:after="0"/>
    </w:pPr>
  </w:style>
  <w:style w:type="table" w:customStyle="1" w:styleId="PlainTable21">
    <w:name w:val="Plain Table 21"/>
    <w:basedOn w:val="TableNormal"/>
    <w:rsid w:val="00F77B13"/>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1">
    <w:name w:val="List Table 21"/>
    <w:basedOn w:val="TableNormal"/>
    <w:uiPriority w:val="47"/>
    <w:rsid w:val="00F62591"/>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LineNumber">
    <w:name w:val="line number"/>
    <w:basedOn w:val="DefaultParagraphFont"/>
    <w:semiHidden/>
    <w:unhideWhenUsed/>
    <w:rsid w:val="00FF5F9D"/>
  </w:style>
  <w:style w:type="table" w:styleId="TableGrid">
    <w:name w:val="Table Grid"/>
    <w:basedOn w:val="TableNormal"/>
    <w:rsid w:val="008D28D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urrent-selection">
    <w:name w:val="current-selection"/>
    <w:basedOn w:val="DefaultParagraphFont"/>
    <w:rsid w:val="000E2818"/>
  </w:style>
  <w:style w:type="character" w:customStyle="1" w:styleId="a">
    <w:name w:val="_"/>
    <w:basedOn w:val="DefaultParagraphFont"/>
    <w:rsid w:val="000E2818"/>
  </w:style>
  <w:style w:type="character" w:customStyle="1" w:styleId="UnresolvedMention1">
    <w:name w:val="Unresolved Mention1"/>
    <w:basedOn w:val="DefaultParagraphFont"/>
    <w:uiPriority w:val="99"/>
    <w:semiHidden/>
    <w:unhideWhenUsed/>
    <w:rsid w:val="008C4907"/>
    <w:rPr>
      <w:color w:val="605E5C"/>
      <w:shd w:val="clear" w:color="auto" w:fill="E1DFDD"/>
    </w:rPr>
  </w:style>
  <w:style w:type="paragraph" w:styleId="BodyTextIndent3">
    <w:name w:val="Body Text Indent 3"/>
    <w:basedOn w:val="Normal"/>
    <w:link w:val="BodyTextIndent3Char"/>
    <w:rsid w:val="003C3F0D"/>
    <w:pPr>
      <w:spacing w:after="120"/>
      <w:ind w:left="360"/>
    </w:pPr>
    <w:rPr>
      <w:sz w:val="16"/>
      <w:szCs w:val="16"/>
    </w:rPr>
  </w:style>
  <w:style w:type="character" w:customStyle="1" w:styleId="BodyTextIndent3Char">
    <w:name w:val="Body Text Indent 3 Char"/>
    <w:basedOn w:val="DefaultParagraphFont"/>
    <w:link w:val="BodyTextIndent3"/>
    <w:rsid w:val="003C3F0D"/>
    <w:rPr>
      <w:sz w:val="16"/>
      <w:szCs w:val="16"/>
    </w:rPr>
  </w:style>
  <w:style w:type="table" w:styleId="PlainTable4">
    <w:name w:val="Plain Table 4"/>
    <w:basedOn w:val="TableNormal"/>
    <w:uiPriority w:val="44"/>
    <w:rsid w:val="007E7948"/>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155BA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231">
      <w:bodyDiv w:val="1"/>
      <w:marLeft w:val="0"/>
      <w:marRight w:val="0"/>
      <w:marTop w:val="0"/>
      <w:marBottom w:val="0"/>
      <w:divBdr>
        <w:top w:val="none" w:sz="0" w:space="0" w:color="auto"/>
        <w:left w:val="none" w:sz="0" w:space="0" w:color="auto"/>
        <w:bottom w:val="none" w:sz="0" w:space="0" w:color="auto"/>
        <w:right w:val="none" w:sz="0" w:space="0" w:color="auto"/>
      </w:divBdr>
      <w:divsChild>
        <w:div w:id="908002087">
          <w:marLeft w:val="0"/>
          <w:marRight w:val="0"/>
          <w:marTop w:val="0"/>
          <w:marBottom w:val="0"/>
          <w:divBdr>
            <w:top w:val="none" w:sz="0" w:space="0" w:color="auto"/>
            <w:left w:val="none" w:sz="0" w:space="0" w:color="auto"/>
            <w:bottom w:val="none" w:sz="0" w:space="0" w:color="auto"/>
            <w:right w:val="none" w:sz="0" w:space="0" w:color="auto"/>
          </w:divBdr>
          <w:divsChild>
            <w:div w:id="153138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9409">
      <w:bodyDiv w:val="1"/>
      <w:marLeft w:val="0"/>
      <w:marRight w:val="0"/>
      <w:marTop w:val="0"/>
      <w:marBottom w:val="0"/>
      <w:divBdr>
        <w:top w:val="none" w:sz="0" w:space="0" w:color="auto"/>
        <w:left w:val="none" w:sz="0" w:space="0" w:color="auto"/>
        <w:bottom w:val="none" w:sz="0" w:space="0" w:color="auto"/>
        <w:right w:val="none" w:sz="0" w:space="0" w:color="auto"/>
      </w:divBdr>
    </w:div>
    <w:div w:id="198780025">
      <w:bodyDiv w:val="1"/>
      <w:marLeft w:val="0"/>
      <w:marRight w:val="0"/>
      <w:marTop w:val="0"/>
      <w:marBottom w:val="0"/>
      <w:divBdr>
        <w:top w:val="none" w:sz="0" w:space="0" w:color="auto"/>
        <w:left w:val="none" w:sz="0" w:space="0" w:color="auto"/>
        <w:bottom w:val="none" w:sz="0" w:space="0" w:color="auto"/>
        <w:right w:val="none" w:sz="0" w:space="0" w:color="auto"/>
      </w:divBdr>
      <w:divsChild>
        <w:div w:id="735738720">
          <w:marLeft w:val="0"/>
          <w:marRight w:val="0"/>
          <w:marTop w:val="0"/>
          <w:marBottom w:val="0"/>
          <w:divBdr>
            <w:top w:val="none" w:sz="0" w:space="0" w:color="auto"/>
            <w:left w:val="none" w:sz="0" w:space="0" w:color="auto"/>
            <w:bottom w:val="none" w:sz="0" w:space="0" w:color="auto"/>
            <w:right w:val="none" w:sz="0" w:space="0" w:color="auto"/>
          </w:divBdr>
        </w:div>
        <w:div w:id="1205366831">
          <w:marLeft w:val="0"/>
          <w:marRight w:val="0"/>
          <w:marTop w:val="0"/>
          <w:marBottom w:val="0"/>
          <w:divBdr>
            <w:top w:val="none" w:sz="0" w:space="0" w:color="auto"/>
            <w:left w:val="none" w:sz="0" w:space="0" w:color="auto"/>
            <w:bottom w:val="none" w:sz="0" w:space="0" w:color="auto"/>
            <w:right w:val="none" w:sz="0" w:space="0" w:color="auto"/>
          </w:divBdr>
        </w:div>
        <w:div w:id="1406419496">
          <w:marLeft w:val="0"/>
          <w:marRight w:val="0"/>
          <w:marTop w:val="0"/>
          <w:marBottom w:val="0"/>
          <w:divBdr>
            <w:top w:val="none" w:sz="0" w:space="0" w:color="auto"/>
            <w:left w:val="none" w:sz="0" w:space="0" w:color="auto"/>
            <w:bottom w:val="none" w:sz="0" w:space="0" w:color="auto"/>
            <w:right w:val="none" w:sz="0" w:space="0" w:color="auto"/>
          </w:divBdr>
        </w:div>
        <w:div w:id="627861635">
          <w:marLeft w:val="0"/>
          <w:marRight w:val="0"/>
          <w:marTop w:val="0"/>
          <w:marBottom w:val="0"/>
          <w:divBdr>
            <w:top w:val="none" w:sz="0" w:space="0" w:color="auto"/>
            <w:left w:val="none" w:sz="0" w:space="0" w:color="auto"/>
            <w:bottom w:val="none" w:sz="0" w:space="0" w:color="auto"/>
            <w:right w:val="none" w:sz="0" w:space="0" w:color="auto"/>
          </w:divBdr>
        </w:div>
        <w:div w:id="130943621">
          <w:marLeft w:val="0"/>
          <w:marRight w:val="0"/>
          <w:marTop w:val="0"/>
          <w:marBottom w:val="0"/>
          <w:divBdr>
            <w:top w:val="none" w:sz="0" w:space="0" w:color="auto"/>
            <w:left w:val="none" w:sz="0" w:space="0" w:color="auto"/>
            <w:bottom w:val="none" w:sz="0" w:space="0" w:color="auto"/>
            <w:right w:val="none" w:sz="0" w:space="0" w:color="auto"/>
          </w:divBdr>
        </w:div>
      </w:divsChild>
    </w:div>
    <w:div w:id="262304825">
      <w:bodyDiv w:val="1"/>
      <w:marLeft w:val="0"/>
      <w:marRight w:val="0"/>
      <w:marTop w:val="0"/>
      <w:marBottom w:val="0"/>
      <w:divBdr>
        <w:top w:val="none" w:sz="0" w:space="0" w:color="auto"/>
        <w:left w:val="none" w:sz="0" w:space="0" w:color="auto"/>
        <w:bottom w:val="none" w:sz="0" w:space="0" w:color="auto"/>
        <w:right w:val="none" w:sz="0" w:space="0" w:color="auto"/>
      </w:divBdr>
    </w:div>
    <w:div w:id="418140400">
      <w:bodyDiv w:val="1"/>
      <w:marLeft w:val="0"/>
      <w:marRight w:val="0"/>
      <w:marTop w:val="0"/>
      <w:marBottom w:val="0"/>
      <w:divBdr>
        <w:top w:val="none" w:sz="0" w:space="0" w:color="auto"/>
        <w:left w:val="none" w:sz="0" w:space="0" w:color="auto"/>
        <w:bottom w:val="none" w:sz="0" w:space="0" w:color="auto"/>
        <w:right w:val="none" w:sz="0" w:space="0" w:color="auto"/>
      </w:divBdr>
    </w:div>
    <w:div w:id="425032547">
      <w:bodyDiv w:val="1"/>
      <w:marLeft w:val="0"/>
      <w:marRight w:val="0"/>
      <w:marTop w:val="0"/>
      <w:marBottom w:val="0"/>
      <w:divBdr>
        <w:top w:val="none" w:sz="0" w:space="0" w:color="auto"/>
        <w:left w:val="none" w:sz="0" w:space="0" w:color="auto"/>
        <w:bottom w:val="none" w:sz="0" w:space="0" w:color="auto"/>
        <w:right w:val="none" w:sz="0" w:space="0" w:color="auto"/>
      </w:divBdr>
    </w:div>
    <w:div w:id="736393838">
      <w:bodyDiv w:val="1"/>
      <w:marLeft w:val="0"/>
      <w:marRight w:val="0"/>
      <w:marTop w:val="0"/>
      <w:marBottom w:val="0"/>
      <w:divBdr>
        <w:top w:val="none" w:sz="0" w:space="0" w:color="auto"/>
        <w:left w:val="none" w:sz="0" w:space="0" w:color="auto"/>
        <w:bottom w:val="none" w:sz="0" w:space="0" w:color="auto"/>
        <w:right w:val="none" w:sz="0" w:space="0" w:color="auto"/>
      </w:divBdr>
    </w:div>
    <w:div w:id="1010061197">
      <w:bodyDiv w:val="1"/>
      <w:marLeft w:val="0"/>
      <w:marRight w:val="0"/>
      <w:marTop w:val="0"/>
      <w:marBottom w:val="0"/>
      <w:divBdr>
        <w:top w:val="none" w:sz="0" w:space="0" w:color="auto"/>
        <w:left w:val="none" w:sz="0" w:space="0" w:color="auto"/>
        <w:bottom w:val="none" w:sz="0" w:space="0" w:color="auto"/>
        <w:right w:val="none" w:sz="0" w:space="0" w:color="auto"/>
      </w:divBdr>
    </w:div>
    <w:div w:id="1017997518">
      <w:bodyDiv w:val="1"/>
      <w:marLeft w:val="0"/>
      <w:marRight w:val="0"/>
      <w:marTop w:val="0"/>
      <w:marBottom w:val="0"/>
      <w:divBdr>
        <w:top w:val="none" w:sz="0" w:space="0" w:color="auto"/>
        <w:left w:val="none" w:sz="0" w:space="0" w:color="auto"/>
        <w:bottom w:val="none" w:sz="0" w:space="0" w:color="auto"/>
        <w:right w:val="none" w:sz="0" w:space="0" w:color="auto"/>
      </w:divBdr>
    </w:div>
    <w:div w:id="1168449430">
      <w:bodyDiv w:val="1"/>
      <w:marLeft w:val="0"/>
      <w:marRight w:val="0"/>
      <w:marTop w:val="0"/>
      <w:marBottom w:val="0"/>
      <w:divBdr>
        <w:top w:val="none" w:sz="0" w:space="0" w:color="auto"/>
        <w:left w:val="none" w:sz="0" w:space="0" w:color="auto"/>
        <w:bottom w:val="none" w:sz="0" w:space="0" w:color="auto"/>
        <w:right w:val="none" w:sz="0" w:space="0" w:color="auto"/>
      </w:divBdr>
    </w:div>
    <w:div w:id="1246577576">
      <w:bodyDiv w:val="1"/>
      <w:marLeft w:val="0"/>
      <w:marRight w:val="0"/>
      <w:marTop w:val="0"/>
      <w:marBottom w:val="0"/>
      <w:divBdr>
        <w:top w:val="none" w:sz="0" w:space="0" w:color="auto"/>
        <w:left w:val="none" w:sz="0" w:space="0" w:color="auto"/>
        <w:bottom w:val="none" w:sz="0" w:space="0" w:color="auto"/>
        <w:right w:val="none" w:sz="0" w:space="0" w:color="auto"/>
      </w:divBdr>
    </w:div>
    <w:div w:id="1299258260">
      <w:bodyDiv w:val="1"/>
      <w:marLeft w:val="0"/>
      <w:marRight w:val="0"/>
      <w:marTop w:val="0"/>
      <w:marBottom w:val="0"/>
      <w:divBdr>
        <w:top w:val="none" w:sz="0" w:space="0" w:color="auto"/>
        <w:left w:val="none" w:sz="0" w:space="0" w:color="auto"/>
        <w:bottom w:val="none" w:sz="0" w:space="0" w:color="auto"/>
        <w:right w:val="none" w:sz="0" w:space="0" w:color="auto"/>
      </w:divBdr>
      <w:divsChild>
        <w:div w:id="1490705345">
          <w:marLeft w:val="0"/>
          <w:marRight w:val="0"/>
          <w:marTop w:val="0"/>
          <w:marBottom w:val="0"/>
          <w:divBdr>
            <w:top w:val="none" w:sz="0" w:space="0" w:color="auto"/>
            <w:left w:val="none" w:sz="0" w:space="0" w:color="auto"/>
            <w:bottom w:val="none" w:sz="0" w:space="0" w:color="auto"/>
            <w:right w:val="none" w:sz="0" w:space="0" w:color="auto"/>
          </w:divBdr>
        </w:div>
        <w:div w:id="609316008">
          <w:marLeft w:val="0"/>
          <w:marRight w:val="0"/>
          <w:marTop w:val="0"/>
          <w:marBottom w:val="0"/>
          <w:divBdr>
            <w:top w:val="none" w:sz="0" w:space="0" w:color="auto"/>
            <w:left w:val="none" w:sz="0" w:space="0" w:color="auto"/>
            <w:bottom w:val="none" w:sz="0" w:space="0" w:color="auto"/>
            <w:right w:val="none" w:sz="0" w:space="0" w:color="auto"/>
          </w:divBdr>
        </w:div>
        <w:div w:id="167597938">
          <w:marLeft w:val="0"/>
          <w:marRight w:val="0"/>
          <w:marTop w:val="0"/>
          <w:marBottom w:val="0"/>
          <w:divBdr>
            <w:top w:val="none" w:sz="0" w:space="0" w:color="auto"/>
            <w:left w:val="none" w:sz="0" w:space="0" w:color="auto"/>
            <w:bottom w:val="none" w:sz="0" w:space="0" w:color="auto"/>
            <w:right w:val="none" w:sz="0" w:space="0" w:color="auto"/>
          </w:divBdr>
        </w:div>
      </w:divsChild>
    </w:div>
    <w:div w:id="1366558177">
      <w:bodyDiv w:val="1"/>
      <w:marLeft w:val="0"/>
      <w:marRight w:val="0"/>
      <w:marTop w:val="0"/>
      <w:marBottom w:val="0"/>
      <w:divBdr>
        <w:top w:val="none" w:sz="0" w:space="0" w:color="auto"/>
        <w:left w:val="none" w:sz="0" w:space="0" w:color="auto"/>
        <w:bottom w:val="none" w:sz="0" w:space="0" w:color="auto"/>
        <w:right w:val="none" w:sz="0" w:space="0" w:color="auto"/>
      </w:divBdr>
    </w:div>
    <w:div w:id="1532844168">
      <w:bodyDiv w:val="1"/>
      <w:marLeft w:val="0"/>
      <w:marRight w:val="0"/>
      <w:marTop w:val="0"/>
      <w:marBottom w:val="0"/>
      <w:divBdr>
        <w:top w:val="none" w:sz="0" w:space="0" w:color="auto"/>
        <w:left w:val="none" w:sz="0" w:space="0" w:color="auto"/>
        <w:bottom w:val="none" w:sz="0" w:space="0" w:color="auto"/>
        <w:right w:val="none" w:sz="0" w:space="0" w:color="auto"/>
      </w:divBdr>
    </w:div>
    <w:div w:id="1633362658">
      <w:bodyDiv w:val="1"/>
      <w:marLeft w:val="0"/>
      <w:marRight w:val="0"/>
      <w:marTop w:val="0"/>
      <w:marBottom w:val="0"/>
      <w:divBdr>
        <w:top w:val="none" w:sz="0" w:space="0" w:color="auto"/>
        <w:left w:val="none" w:sz="0" w:space="0" w:color="auto"/>
        <w:bottom w:val="none" w:sz="0" w:space="0" w:color="auto"/>
        <w:right w:val="none" w:sz="0" w:space="0" w:color="auto"/>
      </w:divBdr>
    </w:div>
    <w:div w:id="1842700056">
      <w:bodyDiv w:val="1"/>
      <w:marLeft w:val="0"/>
      <w:marRight w:val="0"/>
      <w:marTop w:val="0"/>
      <w:marBottom w:val="0"/>
      <w:divBdr>
        <w:top w:val="none" w:sz="0" w:space="0" w:color="auto"/>
        <w:left w:val="none" w:sz="0" w:space="0" w:color="auto"/>
        <w:bottom w:val="none" w:sz="0" w:space="0" w:color="auto"/>
        <w:right w:val="none" w:sz="0" w:space="0" w:color="auto"/>
      </w:divBdr>
    </w:div>
    <w:div w:id="1877887554">
      <w:bodyDiv w:val="1"/>
      <w:marLeft w:val="0"/>
      <w:marRight w:val="0"/>
      <w:marTop w:val="0"/>
      <w:marBottom w:val="0"/>
      <w:divBdr>
        <w:top w:val="none" w:sz="0" w:space="0" w:color="auto"/>
        <w:left w:val="none" w:sz="0" w:space="0" w:color="auto"/>
        <w:bottom w:val="none" w:sz="0" w:space="0" w:color="auto"/>
        <w:right w:val="none" w:sz="0" w:space="0" w:color="auto"/>
      </w:divBdr>
    </w:div>
    <w:div w:id="1988198380">
      <w:bodyDiv w:val="1"/>
      <w:marLeft w:val="0"/>
      <w:marRight w:val="0"/>
      <w:marTop w:val="0"/>
      <w:marBottom w:val="0"/>
      <w:divBdr>
        <w:top w:val="none" w:sz="0" w:space="0" w:color="auto"/>
        <w:left w:val="none" w:sz="0" w:space="0" w:color="auto"/>
        <w:bottom w:val="none" w:sz="0" w:space="0" w:color="auto"/>
        <w:right w:val="none" w:sz="0" w:space="0" w:color="auto"/>
      </w:divBdr>
    </w:div>
    <w:div w:id="2000111476">
      <w:bodyDiv w:val="1"/>
      <w:marLeft w:val="0"/>
      <w:marRight w:val="0"/>
      <w:marTop w:val="0"/>
      <w:marBottom w:val="0"/>
      <w:divBdr>
        <w:top w:val="none" w:sz="0" w:space="0" w:color="auto"/>
        <w:left w:val="none" w:sz="0" w:space="0" w:color="auto"/>
        <w:bottom w:val="none" w:sz="0" w:space="0" w:color="auto"/>
        <w:right w:val="none" w:sz="0" w:space="0" w:color="auto"/>
      </w:divBdr>
      <w:divsChild>
        <w:div w:id="66464082">
          <w:marLeft w:val="0"/>
          <w:marRight w:val="0"/>
          <w:marTop w:val="0"/>
          <w:marBottom w:val="0"/>
          <w:divBdr>
            <w:top w:val="none" w:sz="0" w:space="0" w:color="auto"/>
            <w:left w:val="none" w:sz="0" w:space="0" w:color="auto"/>
            <w:bottom w:val="none" w:sz="0" w:space="0" w:color="auto"/>
            <w:right w:val="none" w:sz="0" w:space="0" w:color="auto"/>
          </w:divBdr>
        </w:div>
        <w:div w:id="1288050921">
          <w:marLeft w:val="0"/>
          <w:marRight w:val="0"/>
          <w:marTop w:val="0"/>
          <w:marBottom w:val="0"/>
          <w:divBdr>
            <w:top w:val="none" w:sz="0" w:space="0" w:color="auto"/>
            <w:left w:val="none" w:sz="0" w:space="0" w:color="auto"/>
            <w:bottom w:val="none" w:sz="0" w:space="0" w:color="auto"/>
            <w:right w:val="none" w:sz="0" w:space="0" w:color="auto"/>
          </w:divBdr>
        </w:div>
        <w:div w:id="770589730">
          <w:marLeft w:val="0"/>
          <w:marRight w:val="0"/>
          <w:marTop w:val="0"/>
          <w:marBottom w:val="0"/>
          <w:divBdr>
            <w:top w:val="none" w:sz="0" w:space="0" w:color="auto"/>
            <w:left w:val="none" w:sz="0" w:space="0" w:color="auto"/>
            <w:bottom w:val="none" w:sz="0" w:space="0" w:color="auto"/>
            <w:right w:val="none" w:sz="0" w:space="0" w:color="auto"/>
          </w:divBdr>
        </w:div>
      </w:divsChild>
    </w:div>
    <w:div w:id="20071742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microsoft.com/office/2016/09/relationships/commentsIds" Target="commentsIds.xml"/><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708D6C-9146-4A0E-B4B7-7E19A1C89513}">
  <we:reference id="wa104380917" version="1.0.1.0" store="en-US" storeType="OMEX"/>
  <we:alternateReferences>
    <we:reference id="WA104380917" version="1.0.1.0" store="WA104380917" storeType="OMEX"/>
  </we:alternateReferences>
  <we:properties>
    <we:property name="-1913005682"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quot;collection_id&quot;:&quot;2eb12b6b-d5e6-48e4-81ba-9fba56162bdc&quot;,&quot;deleted&quot;:false,&quot;item_type&quot;:&quot;article&quot;,&quot;data_version&quot;:1,&quot;article&quot;:{&quot;authors&quot;:[&quot;Team RC&quot;],&quot;title&quot;:&quot;R: A Language and Environment for Statistical Computing&quot;,&quot;year&quot;:2015,&quot;citeproc&quot;:&quot;eyJUeXBlIjoiYXJ0aWNsZS1qb3VybmFsIiwiVVJMIjoiaHR0cDovL3d3dy5SLXByb2plY3Qub3JnLyJ9&quot;},&quot;ext_ids&quot;:{},&quot;user_data&quot;:{&quot;created&quot;:&quot;2018-03-11T20:53:37Z&quot;,&quot;createdby&quot;:&quot;Web Library&quot;,&quot;modified&quot;:&quot;2018-03-11T20:53:37Z&quot;,&quot;modifiedby&quot;:&quot;Web Library&quot;,&quot;has_annotations&quot;:false,&quot;unread&quot;:true,&quot;voted_down_count&quot;:0,&quot;voted_up_count&quot;:0,&quot;shared&quot;:false,&quot;sponsored&quot;:false},&quot;seq&quot;:23,&quot;id&quot;:&quot;b773da83-d374-4b02-9934-a40591f23e65&quot;,&quot;files&quot;:[],&quot;pdf_hash&quot;:null},{&quot;collection_id&quot;:&quot;2eb12b6b-d5e6-48e4-81ba-9fba56162bdc&quot;,&quot;deleted&quot;:false,&quot;item_type&quot;:&quot;article&quot;,&quot;data_version&quot;:1,&quot;article&quot;:{&quot;authors&quot;:[&quot;Efford M&quot;],&quot;title&quot;:&quot;secr: Spatially explicit capture-recapture models&quot;,&quot;year&quot;:2015,&quot;citeproc&quot;:&quot;eyJUeXBlIjoiYXJ0aWNsZS1qb3VybmFsIiwiVVJMIjoiaHR0cDovL0NSQU4uUi1wcm9qZWN0Lm9yZy9wYWNrYWdlPXNlY3IifQ==&quot;},&quot;ext_ids&quot;:{},&quot;user_data&quot;:{&quot;created&quot;:&quot;2018-03-11T20:53:38Z&quot;,&quot;createdby&quot;:&quot;Web Library&quot;,&quot;modified&quot;:&quot;2018-03-11T20:53:38Z&quot;,&quot;modifiedby&quot;:&quot;Web Library&quot;,&quot;has_annotations&quot;:false,&quot;unread&quot;:true,&quot;voted_down_count&quot;:0,&quot;voted_up_count&quot;:0,&quot;shared&quot;:false,&quot;sponsored&quot;:false},&quot;seq&quot;:24,&quot;id&quot;:&quot;b8dfb9ce-3ed8-438e-9f87-75b8926a2429&quot;,&quot;files&quot;:[],&quot;pdf_hash&quot;:null},{&quot;collection_id&quot;:&quot;2eb12b6b-d5e6-48e4-81ba-9fba56162bdc&quot;,&quot;collection_group_id&quot;:null,&quot;deleted&quot;:false,&quot;item_type&quot;:&quot;article&quot;,&quot;data_version&quot;:1,&quot;article&quot;:{&quot;abstract&quot;:&quot;The distribution of animals is influenced by numerous factors including spatial distribution and temporal availability of resources. We tested the spatial resource variability hypothesis (increasing landscape heterogeneity results in increasing amount of space use) and the temporal resource variability hypothesis (temporal variation in resources reduces amount of space use) using location data from radiomarked American black bears Ursus americanus in Missouri and Arkansas, USA. We used 95% utilization distributions (UDs) to define individual seasonal space use and constructed 22 models using covariates that described composition, spatial arrangement and diversity of land cover types (an index of heterogeneity or patchiness); seasonal hard mast production; and seasonal use of land cover to test our hypotheses using linear modeling and small-sample Akaike information criterion (AICc) model selection approaches. The AICc best performing model supported the spatial resource variability hypothesis and included Shannon diversity index [95% confidence limit (CL) of coefficient = 1.56–2.42] and sex (male; 95% CL of coefficient = 0.05–0.49) as covariates that explained variation in transformed values of UD size. Predicted and observed values during model evaluation were highly correlated (r = 0.90). As land cover heterogeneity increased, UD size increased, likely a consequence of bears responding to greater patchiness to maintain sufficient resources. Further, the Shannon diversity index was greater for males than females , suggesting larger bodied males used larger areas to meet their higher energetic costs due to landscape fragmentation. Studies of resource hypotheses in solitary species should consider intraspecific allometric relationships such as sexual size dimorphism as has been addressed using group size in social species.&quot;,&quot;authors&quot;:[&quot;Hiller TL&quot;,&quot;Belant JL&quot;,&quot;Beringer J&quot;],&quot;issn&quot;:&quot;1469-7998&quot;,&quot;issue&quot;:&quot;3&quot;,&quot;journal&quot;:&quot;Journal of Zoology&quot;,&quot;journal_abbrev&quot;:&quot;J Zool&quot;,&quot;pagination&quot;:&quot;200-207&quot;,&quot;title&quot;:&quot;Sexual size dimorphism mediates effects of spatial resource variability on American black bear space use&quot;,&quot;volume&quot;:&quot;296&quot;,&quot;year&quot;:&quot;2015&quot;},&quot;ext_ids&quot;:{&quot;doi&quot;:&quot;10.1111/jzo.12234&quot;},&quot;user_data&quot;:{&quot;created&quot;:&quot;2016-02-01T23:02:51Z&quot;,&quot;modified&quot;:&quot;2016-02-01T23:02:53Z&quot;,&quot;last_read&quot;:&quot;2016-02-01T23:02:53Z&quot;,&quot;view_count&quot;:1,&quot;has_annotations&quot;:true,&quot;unread&quot;:false,&quot;voted_down_count&quot;:0,&quot;voted_up_count&quot;:0,&quot;shared&quot;:false,&quot;sponsored&quot;:false},&quot;seq&quot;:17,&quot;id&quot;:&quot;4a9322ca-226d-4a25-9f9f-461a6df4b7a6&quot;,&quot;files&quot;:[],&quot;pdf_hash&quot;:null},{&quot;collection_id&quot;:&quot;2eb12b6b-d5e6-48e4-81ba-9fba56162bdc&quot;,&quot;deleted&quot;:false,&quot;item_type&quot;:&quot;article&quot;,&quot;data_version&quot;:1,&quot;article&quot;:{&quot;authors&quot;:[&quot;Augustine BC&quot;,&quot;Tredick CA&quot;,&quot;Bonner SJ&quot;],&quot;issue&quot;:&quot;11&quot;,&quot;journal&quot;:&quot;Methods in Ecology and Evolution&quot;,&quot;pagination&quot;:&quot;1154--1161&quot;,&quot;title&quot;:&quot;Accounting for behavioural response to capture when estimating population size from hair snare studies with missing data&quot;,&quot;volume&quot;:&quot;5&quot;,&quot;year&quot;:2014,&quot;citeproc&quot;:&quot;eyJUeXBlIjoiYXJ0aWNsZS1qb3VybmFsIiwiUHVibGljYXRpb24iOiJNZXRob2RzIGluIEVjb2xvZ3kgYW5kIEV2b2x1dGlvbiIsIlB1Ymxpc2hlciI6IldpbGV5IE9ubGluZSBMaWJyYXJ5In0=&quot;},&quot;ext_ids&quot;:{},&quot;user_data&quot;:{&quot;created&quot;:&quot;2018-03-11T20:53:43Z&quot;,&quot;createdby&quot;:&quot;Web Library&quot;,&quot;modified&quot;:&quot;2018-03-11T20:53:43Z&quot;,&quot;modifiedby&quot;:&quot;Web Library&quot;,&quot;has_annotations&quot;:false,&quot;unread&quot;:true,&quot;voted_down_count&quot;:0,&quot;voted_up_count&quot;:0,&quot;shared&quot;:false,&quot;sponsored&quot;:false},&quot;seq&quot;:28,&quot;id&quot;:&quot;ed20a402-0665-43f9-8234-ec55869a5b40&quot;,&quot;files&quot;:[],&quot;pdf_hash&quot;:null},{&quot;collection_id&quot;:&quot;2eb12b6b-d5e6-48e4-81ba-9fba56162bdc&quot;,&quot;deleted&quot;:false,&quot;item_type&quot;:&quot;article&quot;,&quot;data_version&quot;:1,&quot;article&quot;:{&quot;authors&quot;:[&quot; RSM&quot;,&quot;Morgan BJT&quot;],&quot;title&quot;:&quot;Analysis of Capture-Recapture Data&quot;,&quot;year&quot;:2014,&quot;citeproc&quot;:&quot;eyJUeXBlIjoiYXJ0aWNsZS1qb3VybmFsIiwiUHVibGlzaGVyIjoiQ2hhcG1hbiBhbmQgSGFsbCwgQ1JDIn0=&quot;},&quot;ext_ids&quot;:{},&quot;user_data&quot;:{&quot;created&quot;:&quot;2018-03-11T20:53:34Z&quot;,&quot;createdby&quot;:&quot;Web Library&quot;,&quot;modified&quot;:&quot;2018-03-11T20:53:34Z&quot;,&quot;modifiedby&quot;:&quot;Web Library&quot;,&quot;has_annotations&quot;:false,&quot;unread&quot;:true,&quot;voted_down_count&quot;:0,&quot;voted_up_count&quot;:0,&quot;shared&quot;:false,&quot;sponsored&quot;:false},&quot;seq&quot;:20,&quot;id&quot;:&quot;fdcd06aa-ab22-4888-aa1b-689332246281&quot;,&quot;files&quot;:[],&quot;pdf_hash&quot;:null},{&quot;collection_id&quot;:&quot;2eb12b6b-d5e6-48e4-81ba-9fba56162bdc&quot;,&quot;deleted&quot;:false,&quot;item_type&quot;:&quot;article&quot;,&quot;data_version&quot;:1,&quot;article&quot;:{&quot;authors&quot;:[&quot; RSM&quot;,&quot;Morgan BJT&quot;],&quot;title&quot;:&quot;Analysis of Capture-Recapture Data&quot;,&quot;year&quot;:2014,&quot;citeproc&quot;:&quot;eyJUeXBlIjoiYXJ0aWNsZS1qb3VybmFsIiwiUHVibGlzaGVyIjoiQ2hhcG1hbiBhbmQgSGFsbCwgQ1JDIn0=&quot;},&quot;ext_ids&quot;:{},&quot;user_data&quot;:{&quot;created&quot;:&quot;2018-03-11T20:53:35Z&quot;,&quot;createdby&quot;:&quot;Web Library&quot;,&quot;modified&quot;:&quot;2018-03-11T20:53:35Z&quot;,&quot;modifiedby&quot;:&quot;Web Library&quot;,&quot;has_annotations&quot;:false,&quot;unread&quot;:true,&quot;voted_down_count&quot;:0,&quot;voted_up_count&quot;:0,&quot;shared&quot;:false,&quot;sponsored&quot;:false},&quot;seq&quot;:21,&quot;id&quot;:&quot;45942103-5bb1-4a81-8488-ef3a8711bb7c&quot;,&quot;files&quot;:[],&quot;pdf_hash&quot;:null},{&quot;collection_id&quot;:&quot;2eb12b6b-d5e6-48e4-81ba-9fba56162bdc&quot;,&quot;deleted&quot;:false,&quot;item_type&quot;:&quot;article&quot;,&quot;data_version&quot;:1,&quot;article&quot;:{&quot;authors&quot;:[&quot;McCrea RS&quot;,&quot;Morgan BJ&quot;],&quot;title&quot;:&quot;Analysis of capture-recapture data&quot;,&quot;year&quot;:2014,&quot;citeproc&quot;:&quot;eyJUeXBlIjoiYXJ0aWNsZS1qb3VybmFsIiwiUHVibGlzaGVyIjoiQ1JDIFByZXNzIn0=&quot;},&quot;ext_ids&quot;:{},&quot;user_data&quot;:{&quot;created&quot;:&quot;2018-03-11T20:53:54Z&quot;,&quot;createdby&quot;:&quot;Web Library&quot;,&quot;modified&quot;:&quot;2018-03-11T20:53:54Z&quot;,&quot;modifiedby&quot;:&quot;Web Library&quot;,&quot;has_annotations&quot;:false,&quot;unread&quot;:true,&quot;voted_down_count&quot;:0,&quot;voted_up_count&quot;:0,&quot;shared&quot;:false,&quot;sponsored&quot;:false},&quot;seq&quot;:39,&quot;id&quot;:&quot;3677216a-6a2a-4d71-a7c7-f9fc401d2a9c&quot;,&quot;files&quot;:[],&quot;pdf_hash&quot;:null},{&quot;collection_id&quot;:&quot;2eb12b6b-d5e6-48e4-81ba-9fba56162bdc&quot;,&quot;deleted&quot;:false,&quot;item_type&quot;:&quot;article&quot;,&quot;data_version&quot;:1,&quot;article&quot;:{&quot;authors&quot;:[&quot; RA&quot;,&quot;Weston S&quot;],&quot;title&quot;:&quot;doParallel: Foreach parallel adaptor for the parallel package&quot;,&quot;year&quot;:2014,&quot;citeproc&quot;:&quot;eyJUeXBlIjoiYXJ0aWNsZS1qb3VybmFsIiwiVVJMIjoiaHR0cDovL0NSQU4uUi1wcm9qZWN0Lm9yZy9wYWNrYWdlPWRvUGFyYWxsZWw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6,&quot;id&quot;:&quot;a729b1a3-0337-40d9-8a81-b26ba73966f9&quot;,&quot;files&quot;:[],&quot;pdf_hash&quot;:null},{&quot;collection_id&quot;:&quot;2eb12b6b-d5e6-48e4-81ba-9fba56162bdc&quot;,&quot;deleted&quot;:false,&quot;item_type&quot;:&quot;article&quot;,&quot;data_version&quot;:1,&quot;article&quot;:{&quot;authors&quot;:[&quot;Team RC&quot;],&quot;title&quot;:&quot;R: A language and environment for statistical computing. R Foundation for Statistical Computing, Vienna, Austria. 2013&quot;,&quot;year&quot;:2014,&quot;citeproc&quot;:&quot;eyJUeXBlIjoiYXJ0aWNsZS1qb3VybmFsIiwiUHVibGlzaGVyIjoiSVNCTiAzLTkwMDA1MS0wNy0wIn0=&quot;},&quot;ext_ids&quot;:{},&quot;user_data&quot;:{&quot;created&quot;:&quot;2018-03-11T20:53:58Z&quot;,&quot;createdby&quot;:&quot;Web Library&quot;,&quot;modified&quot;:&quot;2018-03-11T20:53:58Z&quot;,&quot;modifiedby&quot;:&quot;Web Library&quot;,&quot;has_annotations&quot;:false,&quot;unread&quot;:true,&quot;voted_down_count&quot;:0,&quot;voted_up_count&quot;:0,&quot;shared&quot;:false,&quot;sponsored&quot;:false},&quot;seq&quot;:42,&quot;id&quot;:&quot;b81c0dac-adc5-4032-b565-d0a0d0e512b9&quot;,&quot;files&quot;:[],&quot;pdf_hash&quot;:null},{&quot;collection_id&quot;:&quot;2eb12b6b-d5e6-48e4-81ba-9fba56162bdc&quot;,&quot;deleted&quot;:false,&quot;item_type&quot;:&quot;article&quot;,&quot;data_version&quot;:1,&quot;article&quot;:{&quot;authors&quot;:[&quot;Garshelis D&quot;,&quot;Noyce K&quot;],&quot;journal&quot;:&quot;Summary of Research Findings&quot;,&quot;pagination&quot;:&quot;71-85&quot;,&quot;title&quot;:&quot;Capture heterogeneity in hair-trapping of bears&quot;,&quot;year&quot;:2013,&quot;citeproc&quot;:&quot;eyJUeXBlIjoiYXJ0aWNsZS1qb3VybmFsIiwiUHVibGljYXRpb24iOiJTdW1tYXJ5IG9mIFJlc2VhcmNoIEZpbmRpbmdzIn0=&quot;},&quot;ext_ids&quot;:{},&quot;user_data&quot;:{&quot;created&quot;:&quot;2018-03-11T20:53:52Z&quot;,&quot;createdby&quot;:&quot;Web Library&quot;,&quot;modified&quot;:&quot;2018-03-11T20:53:52Z&quot;,&quot;modifiedby&quot;:&quot;Web Library&quot;,&quot;has_annotations&quot;:false,&quot;unread&quot;:true,&quot;voted_down_count&quot;:0,&quot;voted_up_count&quot;:0,&quot;shared&quot;:false,&quot;sponsored&quot;:false},&quot;seq&quot;:37,&quot;id&quot;:&quot;6e02fd5a-a3f1-4d08-9b6c-e86135795236&quot;,&quot;files&quot;:[],&quot;pdf_hash&quot;:null},{&quot;collection_id&quot;:&quot;2eb12b6b-d5e6-48e4-81ba-9fba56162bdc&quot;,&quot;deleted&quot;:false,&quot;item_type&quot;:&quot;article&quot;,&quot;data_version&quot;:1,&quot;article&quot;:{&quot;authors&quot;:[&quot; L&quot;,&quot;J.L. &quot;],&quot;issue&quot;:&quot;2013-01&quot;,&quot;pagination&quot;:&quot;25&quot;,&quot;title&quot;:&quot;RMark: An R Interface for Analysis of Capture-Recapture Data with MARK&quot;,&quot;year&quot;:2013,&quot;citeproc&quot;:&quot;eyJUeXBlIjoiYXJ0aWNsZS1qb3VybmFsIiwiVVJMIjoiaHR0cDovL3d3dy5hZnNjLm5vYWEuZ292L1B1YmxpY2F0aW9ucy9Qcm9jUnB0L1BSMjAxMy0wMS5wZGYifQ==&quot;},&quot;ext_ids&quot;:{},&quot;user_data&quot;:{&quot;created&quot;:&quot;2018-03-11T20:53:42Z&quot;,&quot;createdby&quot;:&quot;Web Library&quot;,&quot;modified&quot;:&quot;2018-03-11T20:53:42Z&quot;,&quot;modifiedby&quot;:&quot;Web Library&quot;,&quot;has_annotations&quot;:false,&quot;unread&quot;:true,&quot;voted_down_count&quot;:0,&quot;voted_up_count&quot;:0,&quot;shared&quot;:false,&quot;sponsored&quot;:false},&quot;seq&quot;:27,&quot;id&quot;:&quot;1b559d91-c310-47c6-b0e3-649507643ba7&quot;,&quot;files&quot;:[],&quot;pdf_hash&quot;:null},{&quot;collection_id&quot;:&quot;2eb12b6b-d5e6-48e4-81ba-9fba56162bdc&quot;,&quot;deleted&quot;:false,&quot;item_type&quot;:&quot;article&quot;,&quot;data_version&quot;:1,&quot;article&quot;:{&quot;abstract&quot;:&quot;Spatial Capture-Recapture provides a comprehensive how-to manual with detailed examples of spatial capture-recapture models based on current technology and knowledge. Spatial Capture-Recapture provides you with an extensive step-by-step analysis of many  ...&quot;,&quot;authors&quot;:[&quot;Royle J&quot;,&quot;Ch &quot;,&quot;ler R&quot;,&quot;Sollmann R&quot;,&quot;Gardner B&quot;],&quot;title&quot;:&quot;Spatial capture-recapture&quot;,&quot;year&quot;:2013,&quot;citeproc&quot;:&quot;eyJUeXBlIjoiYXJ0aWNsZS1qb3VybmFsIiwiUHVibGlzaGVyIjoiQWNhZGVtaWMgUHJlc3MifQ==&quot;},&quot;ext_ids&quot;:{},&quot;user_data&quot;:{&quot;created&quot;:&quot;2018-03-11T20:53:32Z&quot;,&quot;createdby&quot;:&quot;Web Library&quot;,&quot;modified&quot;:&quot;2018-03-11T20:53:32Z&quot;,&quot;modifiedby&quot;:&quot;Web Library&quot;,&quot;has_annotations&quot;:false,&quot;unread&quot;:true,&quot;voted_down_count&quot;:0,&quot;voted_up_count&quot;:0,&quot;shared&quot;:false,&quot;sponsored&quot;:false},&quot;seq&quot;:18,&quot;id&quot;:&quot;f3260609-1ae5-4c57-9c63-4e6f723688d8&quot;,&quot;files&quot;:[],&quot;pdf_hash&quot;:null},{&quot;collection_id&quot;:&quot;2eb12b6b-d5e6-48e4-81ba-9fba56162bdc&quot;,&quot;deleted&quot;:false,&quot;item_type&quot;:&quot;article&quot;,&quot;data_version&quot;:1,&quot;article&quot;:{&quot;authors&quot;:[&quot;Borchers D&quot;],&quot;issue&quot;:&quot;2&quot;,&quot;journal&quot;:&quot;Journal of Ornithology&quot;,&quot;pagination&quot;:&quot;435--444&quot;,&quot;title&quot;:&quot;A non-technical overview of spatially explicit capture--recapture models&quot;,&quot;volume&quot;:&quot;152&quot;,&quot;year&quot;:2012,&quot;citeproc&quot;:&quot;eyJUeXBlIjoiYXJ0aWNsZS1qb3VybmFsIiwiUHVibGljYXRpb24iOiJKb3VybmFsIG9mIE9ybml0aG9sb2d5IiwiUHVibGlzaGVyIjoiU3ByaW5nZXIifQ==&quot;},&quot;ext_ids&quot;:{},&quot;user_data&quot;:{&quot;created&quot;:&quot;2018-03-11T20:53:44Z&quot;,&quot;createdby&quot;:&quot;Web Library&quot;,&quot;modified&quot;:&quot;2018-03-11T20:53:44Z&quot;,&quot;modifiedby&quot;:&quot;Web Library&quot;,&quot;has_annotations&quot;:false,&quot;unread&quot;:true,&quot;voted_down_count&quot;:0,&quot;voted_up_count&quot;:0,&quot;shared&quot;:false,&quot;sponsored&quot;:false},&quot;seq&quot;:29,&quot;id&quot;:&quot;2d594860-7369-4094-95ce-23b22fd642a7&quot;,&quot;files&quot;:[],&quot;pdf_hash&quot;:null},{&quot;collection_id&quot;:&quot;2eb12b6b-d5e6-48e4-81ba-9fba56162bdc&quot;,&quot;deleted&quot;:false,&quot;item_type&quot;:&quot;article&quot;,&quot;data_version&quot;:1,&quot;article&quot;:{&quot;authors&quot;:[&quot;Buckworth R&quot;,&quot;Territory N&quot;],&quot;title&quot;:&quot;GENETAG: Genetic Mark-recapture for Real-time Harvest Rate Monitoring: Pilot Studies in Northern Australian Spanish Mackerel Fish&quot;,&quot;year&quot;:2012,&quot;citeproc&quot;:&quot;eyJUeXBlIjoiYXJ0aWNsZS1qb3VybmFsIiwiUHVibGlzaGVyIjoiRmlzaGVyaWVzIFJlc2VhcmNoIGFuZCBEZXZlbG9wbWVudCBDb3Jwb3JhdGlvbiJ9&quot;},&quot;ext_ids&quot;:{},&quot;user_data&quot;:{&quot;created&quot;:&quot;2018-03-11T20:53:47Z&quot;,&quot;createdby&quot;:&quot;Web Library&quot;,&quot;modified&quot;:&quot;2018-03-11T20:53:47Z&quot;,&quot;modifiedby&quot;:&quot;Web Library&quot;,&quot;has_annotations&quot;:false,&quot;unread&quot;:true,&quot;voted_down_count&quot;:0,&quot;voted_up_count&quot;:0,&quot;shared&quot;:false,&quot;sponsored&quot;:false},&quot;seq&quot;:32,&quot;id&quot;:&quot;d47409a7-57b7-43d2-b371-7c63a84ad429&quot;,&quot;files&quot;:[],&quot;pdf_hash&quot;:null},{&quot;collection_id&quot;:&quot;2eb12b6b-d5e6-48e4-81ba-9fba56162bdc&quot;,&quot;deleted&quot;:false,&quot;item_type&quot;:&quot;article&quot;,&quot;data_version&quot;:1,&quot;article&quot;:{&quot;authors&quot;:[&quot;Efford M&quot;],&quot;title&quot;:&quot;secr: Spatially explicit capture--recapture models. R package version 2.3. 2&quot;,&quot;year&quot;:2012,&quot;citeproc&quot;:&quot;eyJUeXBlIjoiYXJ0aWNsZS1qb3VybmFsIn0=&quot;},&quot;ext_ids&quot;:{},&quot;user_data&quot;:{&quot;created&quot;:&quot;2018-03-11T20:53:50Z&quot;,&quot;createdby&quot;:&quot;Web Library&quot;,&quot;modified&quot;:&quot;2018-03-11T20:53:50Z&quot;,&quot;modifiedby&quot;:&quot;Web Library&quot;,&quot;has_annotations&quot;:false,&quot;unread&quot;:true,&quot;voted_down_count&quot;:0,&quot;voted_up_count&quot;:0,&quot;shared&quot;:false,&quot;sponsored&quot;:false},&quot;seq&quot;:35,&quot;id&quot;:&quot;495e16c0-e206-4294-98b2-1a608aaf0550&quot;,&quot;files&quot;:[],&quot;pdf_hash&quot;:null},{&quot;collection_id&quot;:&quot;2eb12b6b-d5e6-48e4-81ba-9fba56162bdc&quot;,&quot;deleted&quot;:false,&quot;item_type&quot;:&quot;article&quot;,&quot;data_version&quot;:1,&quot;article&quot;:{&quot;authors&quot;:[&quot;Ebert C&quot;,&quot;Knauer F&quot;,&quot;Storch I&quot;,&quot;Hohmann U&quot;],&quot;issue&quot;:&quot;3&quot;,&quot;journal&quot;:&quot;Wildlife Biology&quot;,&quot;pagination&quot;:&quot;225--240&quot;,&quot;title&quot;:&quot;Individual heterogeneity as a pitfall in population estimates based on non-invasive genetic sampling: a review and recommendations&quot;,&quot;volume&quot;:&quot;16&quot;,&quot;year&quot;:2010,&quot;citeproc&quot;:&quot;eyJUeXBlIjoiYXJ0aWNsZS1qb3VybmFsIiwiUHVibGljYXRpb24iOiJXaWxkbGlmZSBCaW9sb2d5IiwiUHVibGlzaGVyIjoiQmlvT25lIn0=&quot;},&quot;ext_ids&quot;:{},&quot;user_data&quot;:{&quot;created&quot;:&quot;2018-03-11T20:53:49Z&quot;,&quot;createdby&quot;:&quot;Web Library&quot;,&quot;modified&quot;:&quot;2018-03-11T20:53:49Z&quot;,&quot;modifiedby&quot;:&quot;Web Library&quot;,&quot;has_annotations&quot;:false,&quot;unread&quot;:true,&quot;voted_down_count&quot;:0,&quot;voted_up_count&quot;:0,&quot;shared&quot;:false,&quot;sponsored&quot;:false},&quot;seq&quot;:34,&quot;id&quot;:&quot;ce339bd4-d612-45f6-aa25-6e3ec67f7a65&quot;,&quot;files&quot;:[],&quot;pdf_hash&quot;:null},{&quot;collection_id&quot;:&quot;2eb12b6b-d5e6-48e4-81ba-9fba56162bdc&quot;,&quot;deleted&quot;:false,&quot;item_type&quot;:&quot;article&quot;,&quot;data_version&quot;:1,&quot;article&quot;:{&quot;authors&quot;:[&quot;Dreher BP&quot;,&quot;Rosa GJ&quot;,&quot;Lukacs PM&quot;,&quot;Scribner KT&quot;,&quot;Winterstein SR&quot;],&quot;issue&quot;:&quot;7&quot;,&quot;journal&quot;:&quot;The Journal of Wildlife Management&quot;,&quot;pagination&quot;:&quot;1184--1188&quot;,&quot;title&quot;:&quot;Subsampling Hair Samples Affects Accuracy and Precision of DNA-Based Population Estimates&quot;,&quot;volume&quot;:&quot;73&quot;,&quot;year&quot;:2009,&quot;citeproc&quot;:&quot;eyJUeXBlIjoiYXJ0aWNsZS1qb3VybmFsIiwiUHVibGljYXRpb24iOiJUaGUgSm91cm5hbCBvZiBXaWxkbGlmZSBNYW5hZ2VtZW50IiwiUHVibGlzaGVyIjoiV2lsZXkgT25saW5lIExpYnJhcnkifQ==&quot;},&quot;ext_ids&quot;:{},&quot;user_data&quot;:{&quot;created&quot;:&quot;2018-03-11T20:53:48Z&quot;,&quot;createdby&quot;:&quot;Web Library&quot;,&quot;modified&quot;:&quot;2018-03-11T20:53:48Z&quot;,&quot;modifiedby&quot;:&quot;Web Library&quot;,&quot;has_annotations&quot;:false,&quot;unread&quot;:true,&quot;voted_down_count&quot;:0,&quot;voted_up_count&quot;:0,&quot;shared&quot;:false,&quot;sponsored&quot;:false},&quot;seq&quot;:33,&quot;id&quot;:&quot;1328e826-bbdb-493d-8550-0ecbb9273bb6&quot;,&quot;files&quot;:[],&quot;pdf_hash&quot;:null},{&quot;collection_id&quot;:&quot;2eb12b6b-d5e6-48e4-81ba-9fba56162bdc&quot;,&quot;deleted&quot;:false,&quot;item_type&quot;:&quot;article&quot;,&quot;data_version&quot;:1,&quot;article&quot;:{&quot;authors&quot;:[&quot;Gervasi V&quot;,&quot;Ciucci P&quot;,&quot;Boulanger J&quot;,&quot;Posillico M&quot;,&quot;Sulli C&quot;,&quot;Focardi S&quot;,&quot;R &quot;,&quot;i E&quot;,&quot;Boitani L&quot;],&quot;issue&quot;:&quot;2&quot;,&quot;journal&quot;:&quot;Ursus&quot;,&quot;pagination&quot;:&quot;105--121&quot;,&quot;title&quot;:&quot;A preliminary estimate of the Apennine brown bear population size based on hair-snag sampling and multiple data source mark-recapture Huggins models&quot;,&quot;volume&quot;:&quot;19&quot;,&quot;year&quot;:2008,&quot;citeproc&quot;:&quot;eyJUeXBlIjoiYXJ0aWNsZS1qb3VybmFsIiwiUHVibGljYXRpb24iOiJVcnN1cyIsIlB1Ymxpc2hlciI6IkJpb09uZSJ9&quot;},&quot;ext_ids&quot;:{},&quot;user_data&quot;:{&quot;created&quot;:&quot;2018-03-11T20:53:53Z&quot;,&quot;createdby&quot;:&quot;Web Library&quot;,&quot;modified&quot;:&quot;2018-03-11T20:53:53Z&quot;,&quot;modifiedby&quot;:&quot;Web Library&quot;,&quot;has_annotations&quot;:false,&quot;unread&quot;:true,&quot;voted_down_count&quot;:0,&quot;voted_up_count&quot;:0,&quot;shared&quot;:false,&quot;sponsored&quot;:false},&quot;seq&quot;:38,&quot;id&quot;:&quot;47327681-fb54-4a4f-a183-846ab4949f03&quot;,&quot;files&quot;:[],&quot;pdf_hash&quot;:null},{&quot;collection_id&quot;:&quot;2eb12b6b-d5e6-48e4-81ba-9fba56162bdc&quot;,&quot;deleted&quot;:false,&quot;item_type&quot;:&quot;article&quot;,&quot;data_version&quot;:1,&quot;article&quot;:{&quot;authors&quot;:[&quot;Settlage KE&quot;,&quot;MANEN FT&quot;,&quot;Clark JD&quot;,&quot;King TL&quot;],&quot;issue&quot;:&quot;4&quot;,&quot;journal&quot;:&quot;The Journal of Wildlife Management&quot;,&quot;pagination&quot;:&quot;1035--1042&quot;,&quot;title&quot;:&quot;Challenges of DNA-Based Mark-Recapture Studies of American Black Bears&quot;,&quot;volume&quot;:&quot;72&quot;,&quot;year&quot;:2008,&quot;citeproc&quot;:&quot;eyJUeXBlIjoiYXJ0aWNsZS1qb3VybmFsIiwiUHVibGljYXRpb24iOiJUaGUgSm91cm5hbCBvZiBXaWxkbGlmZSBNYW5hZ2VtZW50IiwiUHVibGlzaGVyIjoiV2lsZXkgT25saW5lIExpYnJhcnkifQ==&quot;},&quot;ext_ids&quot;:{},&quot;user_data&quot;:{&quot;created&quot;:&quot;2018-03-11T20:53:59Z&quot;,&quot;createdby&quot;:&quot;Web Library&quot;,&quot;modified&quot;:&quot;2018-03-11T20:53:59Z&quot;,&quot;modifiedby&quot;:&quot;Web Library&quot;,&quot;has_annotations&quot;:false,&quot;unread&quot;:true,&quot;voted_down_count&quot;:0,&quot;voted_up_count&quot;:0,&quot;shared&quot;:false,&quot;sponsored&quot;:false},&quot;seq&quot;:43,&quot;id&quot;:&quot;6e5e30bc-8699-4658-8d14-ef44b23c11e4&quot;,&quot;files&quot;:[],&quot;pdf_hash&quot;:null},{&quot;collection_id&quot;:&quot;2eb12b6b-d5e6-48e4-81ba-9fba56162bdc&quot;,&quot;deleted&quot;:false,&quot;item_type&quot;:&quot;article&quot;,&quot;data_version&quot;:1,&quot;article&quot;:{&quot;authors&quot;:[&quot;Tredick CA&quot;,&quot;Vaughan MR&quot;,&quot;Stauffer DF&quot;,&quot;Simek SL&quot;,&quot;Eason T&quot;],&quot;issue&quot;:&quot;2&quot;,&quot;journal&quot;:&quot;Ursus&quot;,&quot;pagination&quot;:&quot;179--188&quot;,&quot;title&quot;:&quot;Sub-sampling genetic data to estimate black bear population size: a case study&quot;,&quot;volume&quot;:&quot;18&quot;,&quot;year&quot;:2007,&quot;citeproc&quot;:&quot;eyJUeXBlIjoiYXJ0aWNsZS1qb3VybmFsIiwiUHVibGljYXRpb24iOiJVcnN1cyIsIlB1Ymxpc2hlciI6IkJpb09uZSJ9&quot;},&quot;ext_ids&quot;:{},&quot;user_data&quot;:{&quot;created&quot;:&quot;2018-03-11T20:54:00Z&quot;,&quot;createdby&quot;:&quot;Web Library&quot;,&quot;modified&quot;:&quot;2018-03-11T20:54:00Z&quot;,&quot;modifiedby&quot;:&quot;Web Library&quot;,&quot;has_annotations&quot;:false,&quot;unread&quot;:true,&quot;voted_down_count&quot;:0,&quot;voted_up_count&quot;:0,&quot;shared&quot;:false,&quot;sponsored&quot;:false},&quot;seq&quot;:44,&quot;id&quot;:&quot;a4e460fd-3692-4883-9bf8-deb3610320ae&quot;,&quot;files&quot;:[],&quot;pdf_hash&quot;:null},{&quot;collection_id&quot;:&quot;2eb12b6b-d5e6-48e4-81ba-9fba56162bdc&quot;,&quot;deleted&quot;:false,&quot;item_type&quot;:&quot;article&quot;,&quot;data_version&quot;:1,&quot;article&quot;:{&quot;authors&quot;:[&quot;Petit E&quot;,&quot;Valiere N&quot;],&quot;issue&quot;:&quot;4&quot;,&quot;journal&quot;:&quot;Conservation Biology&quot;,&quot;pagination&quot;:&quot;1062--1073&quot;,&quot;title&quot;:&quot;Estimating population size with noninvasive capture-mark-recapture data&quot;,&quot;volume&quot;:&quot;20&quot;,&quot;year&quot;:2006,&quot;citeproc&quot;:&quot;eyJUeXBlIjoiYXJ0aWNsZS1qb3VybmFsIiwiUHVibGljYXRpb24iOiJDb25zZXJ2YXRpb24gQmlvbG9neSIsIlB1Ymxpc2hlciI6IldpbGV5IE9ubGluZSBMaWJyYXJ5In0=&quot;},&quot;ext_ids&quot;:{},&quot;user_data&quot;:{&quot;created&quot;:&quot;2018-03-11T20:53:57Z&quot;,&quot;createdby&quot;:&quot;Web Library&quot;,&quot;modified&quot;:&quot;2018-03-11T20:53:57Z&quot;,&quot;modifiedby&quot;:&quot;Web Library&quot;,&quot;has_annotations&quot;:false,&quot;unread&quot;:true,&quot;voted_down_count&quot;:0,&quot;voted_up_count&quot;:0,&quot;shared&quot;:false,&quot;sponsored&quot;:false},&quot;seq&quot;:41,&quot;id&quot;:&quot;e4255c80-7b14-4859-a490-e33a945983cb&quot;,&quot;files&quot;:[],&quot;pdf_hash&quot;:null},{&quot;collection_id&quot;:&quot;2eb12b6b-d5e6-48e4-81ba-9fba56162bdc&quot;,&quot;deleted&quot;:false,&quot;item_type&quot;:&quot;article&quot;,&quot;data_version&quot;:1,&quot;article&quot;:{&quot;authors&quot;:[&quot;Efford MG&quot;,&quot;Warburton B&quot;,&quot;Coleman MC&quot;,&quot;Barker RJ&quot;],&quot;issue&quot;:&quot;2&quot;,&quot;journal&quot;:&quot;Wildlife Society Bulletin&quot;,&quot;pagination&quot;:&quot;731--738&quot;,&quot;title&quot;:&quot;A field test of two methods for density estimation&quot;,&quot;volume&quot;:&quot;33&quot;,&quot;year&quot;:2005,&quot;citeproc&quot;:&quot;eyJUeXBlIjoiYXJ0aWNsZS1qb3VybmFsIiwiUHVibGljYXRpb24iOiJXaWxkbGlmZSBTb2NpZXR5IEJ1bGxldGluIiwiUHVibGlzaGVyIjoiQmlvT25lIn0=&quot;},&quot;ext_ids&quot;:{},&quot;user_data&quot;:{&quot;created&quot;:&quot;2018-03-11T20:53:51Z&quot;,&quot;createdby&quot;:&quot;Web Library&quot;,&quot;modified&quot;:&quot;2018-03-11T20:53:51Z&quot;,&quot;modifiedby&quot;:&quot;Web Library&quot;,&quot;has_annotations&quot;:false,&quot;unread&quot;:true,&quot;voted_down_count&quot;:0,&quot;voted_up_count&quot;:0,&quot;shared&quot;:false,&quot;sponsored&quot;:false},&quot;seq&quot;:36,&quot;id&quot;:&quot;559b9b5f-663d-4fa2-ad98-429d4a825f8e&quot;,&quot;files&quot;:[],&quot;pdf_hash&quot;:null},{&quot;collection_id&quot;:&quot;2eb12b6b-d5e6-48e4-81ba-9fba56162bdc&quot;,&quot;deleted&quot;:false,&quot;item_type&quot;:&quot;article&quot;,&quot;data_version&quot;:1,&quot;article&quot;:{&quot;authors&quot;:[&quot;Boulanger J&quot;,&quot;Himmer S&quot;,&quot;Swan C&quot;],&quot;issue&quot;:&quot;8&quot;,&quot;journal&quot;:&quot;Canadian Journal of Zoology&quot;,&quot;pagination&quot;:&quot;1267--1277&quot;,&quot;title&quot;:&quot;Monitoring of grizzly bear population trends and demography using DNA mark-recapture methods in the Owikeno Lake area of British Columbia&quot;,&quot;volume&quot;:&quot;82&quot;,&quot;year&quot;:2004,&quot;citeproc&quot;:&quot;eyJUeXBlIjoiYXJ0aWNsZS1qb3VybmFsIiwiUHVibGljYXRpb24iOiJDYW5hZGlhbiBKb3VybmFsIG9mIFpvb2xvZ3kiLCJQdWJsaXNoZXIiOiJOUkMgUmVzZWFyY2ggUHJlc3MifQ==&quot;},&quot;ext_ids&quot;:{},&quot;user_data&quot;:{&quot;created&quot;:&quot;2018-03-11T20:53:46Z&quot;,&quot;createdby&quot;:&quot;Web Library&quot;,&quot;modified&quot;:&quot;2018-03-11T20:53:46Z&quot;,&quot;modifiedby&quot;:&quot;Web Library&quot;,&quot;has_annotations&quot;:false,&quot;unread&quot;:true,&quot;voted_down_count&quot;:0,&quot;voted_up_count&quot;:0,&quot;shared&quot;:false,&quot;sponsored&quot;:false},&quot;seq&quot;:31,&quot;id&quot;:&quot;2d7508d2-f21c-44cc-993f-f690996cdd08&quot;,&quot;files&quot;:[],&quot;pdf_hash&quot;:null},{&quot;collection_id&quot;:&quot;2eb12b6b-d5e6-48e4-81ba-9fba56162bdc&quot;,&quot;deleted&quot;:false,&quot;item_type&quot;:&quot;article&quot;,&quot;data_version&quot;:1,&quot;article&quot;:{&quot;authors&quot;:[&quot;Borchers DL&quot;,&quot;Buckl &quot;,&quot; ST&quot;,&quot;Zucchini W&quot;],&quot;title&quot;:&quot;Estimating animal abundance: closed populations&quot;,&quot;volume&quot;:&quot;13&quot;,&quot;year&quot;:2002,&quot;citeproc&quot;:&quot;eyJUeXBlIjoiYXJ0aWNsZS1qb3VybmFsIiwiUHVibGlzaGVyIjoiU3ByaW5nZXIgU2NpZW5jZSAmIEJ1c2luZXNzIE1lZGlhIn0=&quot;},&quot;ext_ids&quot;:{},&quot;user_data&quot;:{&quot;created&quot;:&quot;2018-03-11T20:53:45Z&quot;,&quot;createdby&quot;:&quot;Web Library&quot;,&quot;modified&quot;:&quot;2018-03-11T20:53:45Z&quot;,&quot;modifiedby&quot;:&quot;Web Library&quot;,&quot;has_annotations&quot;:false,&quot;unread&quot;:true,&quot;voted_down_count&quot;:0,&quot;voted_up_count&quot;:0,&quot;shared&quot;:false,&quot;sponsored&quot;:false},&quot;seq&quot;:30,&quot;id&quot;:&quot;83ebe1ab-bcd7-4f4a-8f23-ae343f8d446c&quot;,&quot;files&quot;:[],&quot;pdf_hash&quot;:null},{&quot;collection_id&quot;:&quot;2eb12b6b-d5e6-48e4-81ba-9fba56162bdc&quot;,&quot;deleted&quot;:false,&quot;item_type&quot;:&quot;article&quot;,&quot;data_version&quot;:1,&quot;article&quot;:{&quot;abstract&quot;:&quot;This is the first book to provide an accessible, comprehensive introduction to wildlife population assessment methods. It uses a new approach that makes the full range of methods accessible in a way that has not previously been possible. Traditionally,  ...&quot;,&quot;authors&quot;:[&quot;Borchers D&quot;,&quot;Buckl &quot;,&quot; S&quot;,&quot;Zucchini W&quot;],&quot;title&quot;:&quot;Estimating animal abundance: closed populations&quot;,&quot;year&quot;:2002,&quot;citeproc&quot;:&quot;eyJUeXBlIjoiYXJ0aWNsZS1qb3VybmFsIiwiUHVibGlzaGVyIjoiU3ByaW5nZXItVmVybGFnIExvbmRvbiJ9&quot;},&quot;ext_ids&quot;:{},&quot;user_data&quot;:{&quot;created&quot;:&quot;2018-03-11T20:53:33Z&quot;,&quot;createdby&quot;:&quot;Web Library&quot;,&quot;modified&quot;:&quot;2018-03-11T20:53:33Z&quot;,&quot;modifiedby&quot;:&quot;Web Library&quot;,&quot;has_annotations&quot;:false,&quot;unread&quot;:true,&quot;voted_down_count&quot;:0,&quot;voted_up_count&quot;:0,&quot;shared&quot;:false,&quot;sponsored&quot;:false},&quot;seq&quot;:19,&quot;id&quot;:&quot;d5cee733-684f-473c-a8ce-57e7b5485e59&quot;,&quot;files&quot;:[],&quot;pdf_hash&quot;:null},{&quot;collection_id&quot;:&quot;2eb12b6b-d5e6-48e4-81ba-9fba56162bdc&quot;,&quot;deleted&quot;:false,&quot;item_type&quot;:&quot;article&quot;,&quot;data_version&quot;:1,&quot;article&quot;:{&quot;authors&quot;:[&quot;Borchers DL&quot;,&quot;Buckl &quot;,&quot; ST&quot;,&quot;Zucchini W&quot;],&quot;title&quot;:&quot;Estimating animal abundance: closed populations&quot;,&quot;volume&quot;:&quot;13&quot;,&quot;year&quot;:2002,&quot;citeproc&quot;:&quot;eyJUeXBlIjoiYXJ0aWNsZS1qb3VybmFsIiwiUHVibGlzaGVyIjoiU3ByaW5nZXIgU2NpZW5jZSAmIEJ1c2luZXNzIE1lZGlhIn0=&quot;},&quot;ext_ids&quot;:{},&quot;user_data&quot;:{&quot;created&quot;:&quot;2018-03-11T20:53:36Z&quot;,&quot;createdby&quot;:&quot;Web Library&quot;,&quot;modified&quot;:&quot;2018-03-11T20:53:36Z&quot;,&quot;modifiedby&quot;:&quot;Web Library&quot;,&quot;has_annotations&quot;:false,&quot;unread&quot;:true,&quot;voted_down_count&quot;:0,&quot;voted_up_count&quot;:0,&quot;shared&quot;:false,&quot;sponsored&quot;:false},&quot;seq&quot;:22,&quot;id&quot;:&quot;dac6a031-48ec-4fd4-ad10-740bef0ff094&quot;,&quot;files&quot;:[],&quot;pdf_hash&quot;:null},{&quot;collection_id&quot;:&quot;2eb12b6b-d5e6-48e4-81ba-9fba56162bdc&quot;,&quot;deleted&quot;:false,&quot;item_type&quot;:&quot;article&quot;,&quot;data_version&quot;:1,&quot;article&quot;:{&quot;authors&quot;:[&quot;Mills LS&quot;,&quot;Citta JJ&quot;,&quot;Lair KP&quot;,&quot;Schwartz MK&quot;,&quot;Tallmon DA&quot;],&quot;issue&quot;:&quot;1&quot;,&quot;journal&quot;:&quot;Ecological applications&quot;,&quot;pagination&quot;:&quot;283--294&quot;,&quot;title&quot;:&quot;Estimating animal abundance using noninvasive DNA sampling: promise and pitfalls&quot;,&quot;volume&quot;:&quot;10&quot;,&quot;year&quot;:2000,&quot;citeproc&quot;:&quot;eyJUeXBlIjoiYXJ0aWNsZS1qb3VybmFsIiwiUHVibGljYXRpb24iOiJFY29sb2dpY2FsIGFwcGxpY2F0aW9ucyIsIlB1Ymxpc2hlciI6IkVjbyBTb2MgQW1lcmljYSJ9&quot;},&quot;ext_ids&quot;:{},&quot;user_data&quot;:{&quot;created&quot;:&quot;2018-03-11T20:53:56Z&quot;,&quot;createdby&quot;:&quot;Web Library&quot;,&quot;modified&quot;:&quot;2018-03-11T20:53:56Z&quot;,&quot;modifiedby&quot;:&quot;Web Library&quot;,&quot;has_annotations&quot;:false,&quot;unread&quot;:true,&quot;voted_down_count&quot;:0,&quot;voted_up_count&quot;:0,&quot;shared&quot;:false,&quot;sponsored&quot;:false},&quot;seq&quot;:40,&quot;id&quot;:&quot;760944e9-9d2d-4c65-94d5-8b9f18df26f4&quot;,&quot;files&quot;:[],&quot;pdf_hash&quot;:null}]"/>
    <we:property name="-175109476"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
    <we:property name="-1267460028"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74CE4F-8A2C-4545-9617-98192A805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42</Pages>
  <Words>8114</Words>
  <Characters>46255</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Gondek</dc:creator>
  <cp:lastModifiedBy>Nick Gondek</cp:lastModifiedBy>
  <cp:revision>1</cp:revision>
  <cp:lastPrinted>2018-05-13T19:08:00Z</cp:lastPrinted>
  <dcterms:created xsi:type="dcterms:W3CDTF">2019-01-05T20:41:00Z</dcterms:created>
  <dcterms:modified xsi:type="dcterms:W3CDTF">2019-02-17T23:44:00Z</dcterms:modified>
</cp:coreProperties>
</file>